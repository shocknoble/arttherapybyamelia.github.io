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C537E6" w14:textId="77777777" w:rsidR="00D91640" w:rsidRDefault="00D91640" w:rsidP="00D91640">
      <w:pPr>
        <w:spacing w:line="480" w:lineRule="auto"/>
        <w:jc w:val="center"/>
        <w:rPr>
          <w:rFonts w:ascii="Times New Roman" w:eastAsia="Times New Roman" w:hAnsi="Times New Roman" w:cs="Times New Roman"/>
        </w:rPr>
      </w:pPr>
    </w:p>
    <w:p w14:paraId="1BFE31CC" w14:textId="77777777" w:rsidR="00D91640" w:rsidRPr="001A275D" w:rsidRDefault="00D91640" w:rsidP="00C10689">
      <w:pPr>
        <w:spacing w:line="480" w:lineRule="auto"/>
        <w:rPr>
          <w:rFonts w:ascii="Times New Roman" w:eastAsia="Times New Roman" w:hAnsi="Times New Roman" w:cs="Times New Roman"/>
        </w:rPr>
      </w:pPr>
    </w:p>
    <w:p w14:paraId="01C91E47" w14:textId="77777777" w:rsidR="00D91640" w:rsidRPr="001A275D" w:rsidRDefault="00D91640" w:rsidP="00D91640">
      <w:pPr>
        <w:spacing w:line="480" w:lineRule="auto"/>
        <w:jc w:val="center"/>
        <w:rPr>
          <w:rFonts w:ascii="Times New Roman" w:eastAsia="Times New Roman" w:hAnsi="Times New Roman" w:cs="Times New Roman"/>
        </w:rPr>
      </w:pPr>
      <w:r w:rsidRPr="001A275D">
        <w:rPr>
          <w:rFonts w:ascii="Times New Roman" w:eastAsia="Times New Roman" w:hAnsi="Times New Roman" w:cs="Times New Roman"/>
        </w:rPr>
        <w:t>How Does Art Therapy and “Zentangle” Reduce Feelings of Stress and Anxiety?</w:t>
      </w:r>
    </w:p>
    <w:p w14:paraId="321D3309" w14:textId="77777777" w:rsidR="00816999" w:rsidRDefault="00816999" w:rsidP="00D91640">
      <w:pPr>
        <w:spacing w:line="480" w:lineRule="auto"/>
        <w:jc w:val="center"/>
        <w:rPr>
          <w:ins w:id="0" w:author="Amelia Brown" w:date="2020-07-08T19:25:00Z"/>
          <w:rFonts w:ascii="Times New Roman" w:eastAsia="Times New Roman" w:hAnsi="Times New Roman" w:cs="Times New Roman"/>
        </w:rPr>
      </w:pPr>
      <w:ins w:id="1" w:author="Amelia Brown" w:date="2020-07-08T19:24:00Z">
        <w:r>
          <w:rPr>
            <w:rFonts w:ascii="Times New Roman" w:eastAsia="Times New Roman" w:hAnsi="Times New Roman" w:cs="Times New Roman"/>
          </w:rPr>
          <w:t xml:space="preserve">By </w:t>
        </w:r>
      </w:ins>
    </w:p>
    <w:p w14:paraId="473B2561" w14:textId="7A97D09F" w:rsidR="00816999" w:rsidRDefault="00D91640" w:rsidP="00816999">
      <w:pPr>
        <w:spacing w:line="480" w:lineRule="auto"/>
        <w:jc w:val="center"/>
        <w:rPr>
          <w:ins w:id="2" w:author="Amelia Brown" w:date="2020-07-08T19:26:00Z"/>
          <w:rFonts w:ascii="Times New Roman" w:eastAsia="Times New Roman" w:hAnsi="Times New Roman" w:cs="Times New Roman"/>
        </w:rPr>
      </w:pPr>
      <w:r w:rsidRPr="001A275D">
        <w:rPr>
          <w:rFonts w:ascii="Times New Roman" w:eastAsia="Times New Roman" w:hAnsi="Times New Roman" w:cs="Times New Roman"/>
        </w:rPr>
        <w:t>Amelia Brow</w:t>
      </w:r>
      <w:ins w:id="3" w:author="Amelia Brown" w:date="2020-07-08T19:27:00Z">
        <w:r w:rsidR="00816999">
          <w:rPr>
            <w:rFonts w:ascii="Times New Roman" w:eastAsia="Times New Roman" w:hAnsi="Times New Roman" w:cs="Times New Roman"/>
          </w:rPr>
          <w:t>n</w:t>
        </w:r>
      </w:ins>
    </w:p>
    <w:p w14:paraId="38B7C674" w14:textId="77777777" w:rsidR="00816999" w:rsidRDefault="00816999" w:rsidP="00816999">
      <w:pPr>
        <w:spacing w:line="480" w:lineRule="auto"/>
        <w:rPr>
          <w:ins w:id="4" w:author="Amelia Brown" w:date="2020-07-08T19:26:00Z"/>
          <w:rFonts w:ascii="Times New Roman" w:eastAsia="Times New Roman" w:hAnsi="Times New Roman" w:cs="Times New Roman"/>
        </w:rPr>
      </w:pPr>
    </w:p>
    <w:p w14:paraId="7D452854" w14:textId="77777777" w:rsidR="00816999" w:rsidRPr="001A275D" w:rsidRDefault="00816999" w:rsidP="00816999">
      <w:pPr>
        <w:spacing w:line="480" w:lineRule="auto"/>
        <w:jc w:val="center"/>
        <w:rPr>
          <w:rFonts w:ascii="Times New Roman" w:eastAsia="Times New Roman" w:hAnsi="Times New Roman" w:cs="Times New Roman"/>
        </w:rPr>
      </w:pPr>
    </w:p>
    <w:p w14:paraId="0F3C91E8" w14:textId="77777777" w:rsidR="00816999" w:rsidRDefault="00816999" w:rsidP="00816999">
      <w:pPr>
        <w:spacing w:line="480" w:lineRule="auto"/>
        <w:jc w:val="center"/>
        <w:rPr>
          <w:ins w:id="5" w:author="Amelia Brown" w:date="2020-07-08T19:25:00Z"/>
        </w:rPr>
      </w:pPr>
      <w:ins w:id="6" w:author="Amelia Brown" w:date="2020-07-08T19:25:00Z">
        <w:r>
          <w:t>A Project</w:t>
        </w:r>
        <w:bookmarkStart w:id="7" w:name="_GoBack"/>
        <w:bookmarkEnd w:id="7"/>
      </w:ins>
    </w:p>
    <w:p w14:paraId="3DFD1356" w14:textId="21B619AB" w:rsidR="00816999" w:rsidRDefault="00816999" w:rsidP="00816999">
      <w:pPr>
        <w:spacing w:line="480" w:lineRule="auto"/>
        <w:jc w:val="center"/>
        <w:rPr>
          <w:ins w:id="8" w:author="Amelia Brown" w:date="2020-07-08T19:24:00Z"/>
        </w:rPr>
      </w:pPr>
      <w:ins w:id="9" w:author="Amelia Brown" w:date="2020-07-08T19:24:00Z">
        <w:r>
          <w:t>Submitted to the</w:t>
        </w:r>
      </w:ins>
    </w:p>
    <w:p w14:paraId="30DBA7C1" w14:textId="77777777" w:rsidR="00816999" w:rsidRDefault="00816999" w:rsidP="00816999">
      <w:pPr>
        <w:spacing w:line="480" w:lineRule="auto"/>
        <w:jc w:val="center"/>
        <w:rPr>
          <w:ins w:id="10" w:author="Amelia Brown" w:date="2020-07-08T19:24:00Z"/>
        </w:rPr>
      </w:pPr>
      <w:ins w:id="11" w:author="Amelia Brown" w:date="2020-07-08T19:24:00Z">
        <w:r>
          <w:t>Art Therapy Program, College of Education</w:t>
        </w:r>
      </w:ins>
    </w:p>
    <w:p w14:paraId="75BF64F6" w14:textId="77777777" w:rsidR="00816999" w:rsidRDefault="00816999" w:rsidP="00816999">
      <w:pPr>
        <w:spacing w:line="480" w:lineRule="auto"/>
        <w:jc w:val="center"/>
        <w:rPr>
          <w:ins w:id="12" w:author="Amelia Brown" w:date="2020-07-08T19:24:00Z"/>
        </w:rPr>
      </w:pPr>
      <w:ins w:id="13" w:author="Amelia Brown" w:date="2020-07-08T19:24:00Z">
        <w:r>
          <w:t>Wayne State University</w:t>
        </w:r>
      </w:ins>
    </w:p>
    <w:p w14:paraId="4A912701" w14:textId="77777777" w:rsidR="00816999" w:rsidRDefault="00816999" w:rsidP="00816999">
      <w:pPr>
        <w:spacing w:line="480" w:lineRule="auto"/>
        <w:jc w:val="center"/>
        <w:rPr>
          <w:ins w:id="14" w:author="Amelia Brown" w:date="2020-07-08T19:24:00Z"/>
        </w:rPr>
      </w:pPr>
      <w:ins w:id="15" w:author="Amelia Brown" w:date="2020-07-08T19:24:00Z">
        <w:r>
          <w:t>Detroit, Michigan</w:t>
        </w:r>
      </w:ins>
    </w:p>
    <w:p w14:paraId="3D923219" w14:textId="77777777" w:rsidR="00816999" w:rsidRDefault="00816999" w:rsidP="00816999">
      <w:pPr>
        <w:spacing w:line="480" w:lineRule="auto"/>
        <w:jc w:val="center"/>
        <w:rPr>
          <w:ins w:id="16" w:author="Amelia Brown" w:date="2020-07-08T19:24:00Z"/>
        </w:rPr>
      </w:pPr>
      <w:ins w:id="17" w:author="Amelia Brown" w:date="2020-07-08T19:24:00Z">
        <w:r>
          <w:t>In partial fulfillment of the requirements</w:t>
        </w:r>
      </w:ins>
    </w:p>
    <w:p w14:paraId="2C98AFAA" w14:textId="77777777" w:rsidR="00816999" w:rsidRDefault="00816999" w:rsidP="00816999">
      <w:pPr>
        <w:spacing w:line="480" w:lineRule="auto"/>
        <w:jc w:val="center"/>
        <w:rPr>
          <w:ins w:id="18" w:author="Amelia Brown" w:date="2020-07-08T19:24:00Z"/>
        </w:rPr>
      </w:pPr>
      <w:ins w:id="19" w:author="Amelia Brown" w:date="2020-07-08T19:24:00Z">
        <w:r>
          <w:t>For the degree of</w:t>
        </w:r>
      </w:ins>
    </w:p>
    <w:p w14:paraId="7897EAA4" w14:textId="77777777" w:rsidR="00816999" w:rsidRDefault="00816999" w:rsidP="00816999">
      <w:pPr>
        <w:spacing w:line="480" w:lineRule="auto"/>
        <w:jc w:val="center"/>
        <w:rPr>
          <w:ins w:id="20" w:author="Amelia Brown" w:date="2020-07-08T19:24:00Z"/>
        </w:rPr>
      </w:pPr>
      <w:ins w:id="21" w:author="Amelia Brown" w:date="2020-07-08T19:24:00Z">
        <w:r>
          <w:t>MASTER OF EDUCATION or MASTER OF ARTS</w:t>
        </w:r>
      </w:ins>
    </w:p>
    <w:p w14:paraId="77118644" w14:textId="77777777" w:rsidR="00816999" w:rsidRDefault="00816999" w:rsidP="00816999">
      <w:pPr>
        <w:spacing w:line="480" w:lineRule="auto"/>
        <w:jc w:val="center"/>
        <w:rPr>
          <w:ins w:id="22" w:author="Amelia Brown" w:date="2020-07-08T19:24:00Z"/>
        </w:rPr>
      </w:pPr>
      <w:ins w:id="23" w:author="Amelia Brown" w:date="2020-07-08T19:24:00Z">
        <w:r>
          <w:t>YEAR</w:t>
        </w:r>
      </w:ins>
    </w:p>
    <w:p w14:paraId="7658E618" w14:textId="77777777" w:rsidR="00816999" w:rsidRDefault="00816999" w:rsidP="00816999">
      <w:pPr>
        <w:rPr>
          <w:ins w:id="24" w:author="Amelia Brown" w:date="2020-07-08T19:24:00Z"/>
        </w:rPr>
      </w:pPr>
    </w:p>
    <w:p w14:paraId="4B802F9D" w14:textId="77777777" w:rsidR="00816999" w:rsidRDefault="00816999" w:rsidP="00816999">
      <w:pPr>
        <w:rPr>
          <w:ins w:id="25" w:author="Amelia Brown" w:date="2020-07-08T19:26:00Z"/>
        </w:rPr>
      </w:pPr>
    </w:p>
    <w:p w14:paraId="612916B3" w14:textId="77777777" w:rsidR="00816999" w:rsidRDefault="00816999" w:rsidP="00816999">
      <w:pPr>
        <w:rPr>
          <w:ins w:id="26" w:author="Amelia Brown" w:date="2020-07-08T19:26:00Z"/>
        </w:rPr>
      </w:pPr>
    </w:p>
    <w:p w14:paraId="0058B85C" w14:textId="77777777" w:rsidR="00816999" w:rsidRDefault="00816999" w:rsidP="00816999">
      <w:pPr>
        <w:rPr>
          <w:ins w:id="27" w:author="Amelia Brown" w:date="2020-07-08T19:26:00Z"/>
        </w:rPr>
      </w:pPr>
    </w:p>
    <w:p w14:paraId="66A5410A" w14:textId="77777777" w:rsidR="00816999" w:rsidRDefault="00816999" w:rsidP="00816999">
      <w:pPr>
        <w:rPr>
          <w:ins w:id="28" w:author="Amelia Brown" w:date="2020-07-08T19:26:00Z"/>
        </w:rPr>
      </w:pPr>
    </w:p>
    <w:p w14:paraId="2C0874D2" w14:textId="77777777" w:rsidR="00816999" w:rsidRDefault="00816999" w:rsidP="00816999">
      <w:pPr>
        <w:rPr>
          <w:ins w:id="29" w:author="Amelia Brown" w:date="2020-07-08T19:24:00Z"/>
        </w:rPr>
      </w:pPr>
    </w:p>
    <w:p w14:paraId="0FAF6E7C" w14:textId="77777777" w:rsidR="00816999" w:rsidRDefault="00816999" w:rsidP="00816999">
      <w:pPr>
        <w:rPr>
          <w:ins w:id="30" w:author="Amelia Brown" w:date="2020-07-08T19:24:00Z"/>
        </w:rPr>
      </w:pPr>
    </w:p>
    <w:p w14:paraId="582E335B" w14:textId="77777777" w:rsidR="00816999" w:rsidRDefault="00816999" w:rsidP="00816999">
      <w:pPr>
        <w:rPr>
          <w:ins w:id="31" w:author="Amelia Brown" w:date="2020-07-08T19:24:00Z"/>
        </w:rPr>
      </w:pPr>
    </w:p>
    <w:p w14:paraId="7F751F9E" w14:textId="77777777" w:rsidR="00816999" w:rsidRDefault="00816999" w:rsidP="00816999">
      <w:pPr>
        <w:jc w:val="right"/>
        <w:rPr>
          <w:ins w:id="32" w:author="Amelia Brown" w:date="2020-07-08T19:24:00Z"/>
        </w:rPr>
      </w:pPr>
      <w:ins w:id="33" w:author="Amelia Brown" w:date="2020-07-08T19:24:00Z">
        <w:r>
          <w:t>MAJOR: ART EDUCATION or COUNSELING</w:t>
        </w:r>
      </w:ins>
    </w:p>
    <w:p w14:paraId="4B4AF060" w14:textId="77777777" w:rsidR="00816999" w:rsidRDefault="00816999" w:rsidP="00816999">
      <w:pPr>
        <w:pBdr>
          <w:bottom w:val="single" w:sz="12" w:space="9" w:color="auto"/>
        </w:pBdr>
        <w:jc w:val="right"/>
        <w:rPr>
          <w:ins w:id="34" w:author="Amelia Brown" w:date="2020-07-08T19:24:00Z"/>
        </w:rPr>
      </w:pPr>
      <w:ins w:id="35" w:author="Amelia Brown" w:date="2020-07-08T19:24:00Z">
        <w:r>
          <w:t>APPROVED BY:</w:t>
        </w:r>
      </w:ins>
    </w:p>
    <w:p w14:paraId="14F47602" w14:textId="77777777" w:rsidR="00816999" w:rsidRDefault="00816999" w:rsidP="00816999">
      <w:pPr>
        <w:pBdr>
          <w:bottom w:val="single" w:sz="12" w:space="9" w:color="auto"/>
        </w:pBdr>
        <w:jc w:val="right"/>
        <w:rPr>
          <w:ins w:id="36" w:author="Amelia Brown" w:date="2020-07-08T19:24:00Z"/>
        </w:rPr>
      </w:pPr>
    </w:p>
    <w:p w14:paraId="7963F045" w14:textId="5B767587" w:rsidR="002E0CB9" w:rsidRPr="00816999" w:rsidRDefault="00816999" w:rsidP="00816999">
      <w:pPr>
        <w:jc w:val="both"/>
      </w:pPr>
      <w:ins w:id="37" w:author="Amelia Brown" w:date="2020-07-08T19:24:00Z">
        <w:r>
          <w:t xml:space="preserve">Advisor   </w:t>
        </w:r>
        <w:r>
          <w:tab/>
        </w:r>
        <w:r>
          <w:tab/>
        </w:r>
        <w:r>
          <w:tab/>
        </w:r>
        <w:r>
          <w:tab/>
        </w:r>
        <w:r>
          <w:tab/>
        </w:r>
        <w:r>
          <w:tab/>
        </w:r>
        <w:r>
          <w:tab/>
        </w:r>
        <w:r>
          <w:tab/>
        </w:r>
        <w:r>
          <w:tab/>
        </w:r>
        <w:r>
          <w:tab/>
          <w:t xml:space="preserve">    Date</w:t>
        </w:r>
      </w:ins>
      <w:r w:rsidR="002E0CB9">
        <w:rPr>
          <w:rFonts w:ascii="Times New Roman" w:eastAsia="Times New Roman" w:hAnsi="Times New Roman" w:cs="Times New Roman"/>
        </w:rPr>
        <w:br w:type="page"/>
      </w:r>
    </w:p>
    <w:p w14:paraId="372C8B05" w14:textId="75953D77" w:rsidR="00D91640" w:rsidRPr="001A275D" w:rsidRDefault="00D91640" w:rsidP="00D91640">
      <w:pPr>
        <w:spacing w:line="480" w:lineRule="auto"/>
        <w:jc w:val="center"/>
        <w:rPr>
          <w:rFonts w:ascii="Times New Roman" w:eastAsia="Times New Roman" w:hAnsi="Times New Roman" w:cs="Times New Roman"/>
        </w:rPr>
      </w:pPr>
      <w:r w:rsidRPr="001A275D">
        <w:rPr>
          <w:rFonts w:ascii="Times New Roman" w:eastAsia="Times New Roman" w:hAnsi="Times New Roman" w:cs="Times New Roman"/>
        </w:rPr>
        <w:lastRenderedPageBreak/>
        <w:t>Abstract</w:t>
      </w:r>
    </w:p>
    <w:p w14:paraId="5CA6FF3D" w14:textId="069EAD57" w:rsidR="00D91640" w:rsidRDefault="00D95FF9" w:rsidP="006E56E2">
      <w:pPr>
        <w:spacing w:line="480" w:lineRule="auto"/>
        <w:rPr>
          <w:ins w:id="38" w:author="Microsoft Office User" w:date="2020-04-20T16:55:00Z"/>
          <w:rFonts w:ascii="Times New Roman" w:eastAsia="Times New Roman" w:hAnsi="Times New Roman" w:cs="Times New Roman"/>
        </w:rPr>
      </w:pPr>
      <w:r>
        <w:rPr>
          <w:rFonts w:ascii="Times New Roman" w:eastAsia="Times New Roman" w:hAnsi="Times New Roman" w:cs="Times New Roman"/>
        </w:rPr>
        <w:t>In this art-based research</w:t>
      </w:r>
      <w:r w:rsidR="00D91640" w:rsidRPr="001A275D">
        <w:rPr>
          <w:rFonts w:ascii="Times New Roman" w:eastAsia="Times New Roman" w:hAnsi="Times New Roman" w:cs="Times New Roman"/>
        </w:rPr>
        <w:t>, I explored the importance and relevance of using art therapy and “Zentangle” as treatment methods for stress and anxiety. This stud</w:t>
      </w:r>
      <w:r w:rsidR="00D91640">
        <w:rPr>
          <w:rFonts w:ascii="Times New Roman" w:eastAsia="Times New Roman" w:hAnsi="Times New Roman" w:cs="Times New Roman"/>
        </w:rPr>
        <w:t xml:space="preserve">y </w:t>
      </w:r>
      <w:ins w:id="39" w:author="Microsoft Office User" w:date="2020-04-20T16:44:00Z">
        <w:r w:rsidR="00745469">
          <w:rPr>
            <w:rFonts w:ascii="Times New Roman" w:eastAsia="Times New Roman" w:hAnsi="Times New Roman" w:cs="Times New Roman"/>
          </w:rPr>
          <w:t>data are from</w:t>
        </w:r>
      </w:ins>
      <w:r w:rsidR="00D91640">
        <w:rPr>
          <w:rFonts w:ascii="Times New Roman" w:eastAsia="Times New Roman" w:hAnsi="Times New Roman" w:cs="Times New Roman"/>
        </w:rPr>
        <w:t xml:space="preserve"> personal </w:t>
      </w:r>
      <w:ins w:id="40" w:author="Microsoft Office User" w:date="2020-04-20T16:45:00Z">
        <w:r w:rsidR="00745469">
          <w:rPr>
            <w:rFonts w:ascii="Times New Roman" w:eastAsia="Times New Roman" w:hAnsi="Times New Roman" w:cs="Times New Roman"/>
          </w:rPr>
          <w:t xml:space="preserve">art therapy </w:t>
        </w:r>
      </w:ins>
      <w:proofErr w:type="gramStart"/>
      <w:r w:rsidR="00D91640">
        <w:rPr>
          <w:rFonts w:ascii="Times New Roman" w:eastAsia="Times New Roman" w:hAnsi="Times New Roman" w:cs="Times New Roman"/>
        </w:rPr>
        <w:t>art-</w:t>
      </w:r>
      <w:ins w:id="41" w:author="Microsoft Office User" w:date="2020-04-20T16:45:00Z">
        <w:r w:rsidR="00745469">
          <w:rPr>
            <w:rFonts w:ascii="Times New Roman" w:eastAsia="Times New Roman" w:hAnsi="Times New Roman" w:cs="Times New Roman"/>
          </w:rPr>
          <w:t>making</w:t>
        </w:r>
        <w:proofErr w:type="gramEnd"/>
        <w:r w:rsidR="00745469">
          <w:rPr>
            <w:rFonts w:ascii="Times New Roman" w:eastAsia="Times New Roman" w:hAnsi="Times New Roman" w:cs="Times New Roman"/>
          </w:rPr>
          <w:t>,</w:t>
        </w:r>
      </w:ins>
      <w:r w:rsidR="00D91640" w:rsidRPr="001A275D">
        <w:rPr>
          <w:rFonts w:ascii="Times New Roman" w:eastAsia="Times New Roman" w:hAnsi="Times New Roman" w:cs="Times New Roman"/>
        </w:rPr>
        <w:t xml:space="preserve"> as well as observation of a peer performing the same art therapy t</w:t>
      </w:r>
      <w:r w:rsidR="00D91640">
        <w:rPr>
          <w:rFonts w:ascii="Times New Roman" w:eastAsia="Times New Roman" w:hAnsi="Times New Roman" w:cs="Times New Roman"/>
        </w:rPr>
        <w:t xml:space="preserve">echniques. </w:t>
      </w:r>
      <w:r w:rsidR="00D91640" w:rsidRPr="001A275D">
        <w:rPr>
          <w:rFonts w:ascii="Times New Roman" w:eastAsia="Times New Roman" w:hAnsi="Times New Roman" w:cs="Times New Roman"/>
        </w:rPr>
        <w:t xml:space="preserve"> </w:t>
      </w:r>
      <w:ins w:id="42" w:author="Microsoft Office User" w:date="2020-04-20T16:46:00Z">
        <w:r w:rsidR="00745469">
          <w:rPr>
            <w:rFonts w:ascii="Times New Roman" w:eastAsia="Times New Roman" w:hAnsi="Times New Roman" w:cs="Times New Roman"/>
          </w:rPr>
          <w:t>Due to high a</w:t>
        </w:r>
      </w:ins>
      <w:r w:rsidR="00D91640" w:rsidRPr="001A275D">
        <w:rPr>
          <w:rFonts w:ascii="Times New Roman" w:eastAsia="Times New Roman" w:hAnsi="Times New Roman" w:cs="Times New Roman"/>
        </w:rPr>
        <w:t>nxiety and stress levels</w:t>
      </w:r>
      <w:ins w:id="43" w:author="Microsoft Office User" w:date="2020-04-20T16:47:00Z">
        <w:r w:rsidR="00745469">
          <w:rPr>
            <w:rFonts w:ascii="Times New Roman" w:eastAsia="Times New Roman" w:hAnsi="Times New Roman" w:cs="Times New Roman"/>
          </w:rPr>
          <w:t xml:space="preserve">, many </w:t>
        </w:r>
      </w:ins>
      <w:r w:rsidR="00D91640" w:rsidRPr="001A275D">
        <w:rPr>
          <w:rFonts w:ascii="Times New Roman" w:eastAsia="Times New Roman" w:hAnsi="Times New Roman" w:cs="Times New Roman"/>
        </w:rPr>
        <w:t xml:space="preserve">people </w:t>
      </w:r>
      <w:ins w:id="44" w:author="Microsoft Office User" w:date="2020-04-20T16:47:00Z">
        <w:r w:rsidR="00745469">
          <w:rPr>
            <w:rFonts w:ascii="Times New Roman" w:eastAsia="Times New Roman" w:hAnsi="Times New Roman" w:cs="Times New Roman"/>
          </w:rPr>
          <w:t xml:space="preserve">seek </w:t>
        </w:r>
      </w:ins>
      <w:r w:rsidR="00D91640" w:rsidRPr="001A275D">
        <w:rPr>
          <w:rFonts w:ascii="Times New Roman" w:eastAsia="Times New Roman" w:hAnsi="Times New Roman" w:cs="Times New Roman"/>
        </w:rPr>
        <w:t>new and innovative ways to cope. It has been proven that art therapy reduces anxiety and stress, but there are few studies published to back up said research</w:t>
      </w:r>
      <w:r w:rsidR="00D91640">
        <w:rPr>
          <w:rFonts w:ascii="Times New Roman" w:eastAsia="Times New Roman" w:hAnsi="Times New Roman" w:cs="Times New Roman"/>
        </w:rPr>
        <w:t xml:space="preserve"> </w:t>
      </w:r>
      <w:r w:rsidR="00D91640" w:rsidRPr="001A275D">
        <w:rPr>
          <w:rFonts w:ascii="Times New Roman" w:hAnsi="Times New Roman" w:cs="Times New Roman"/>
        </w:rPr>
        <w:t>(</w:t>
      </w:r>
      <w:proofErr w:type="spellStart"/>
      <w:r w:rsidR="00D91640" w:rsidRPr="001A275D">
        <w:rPr>
          <w:rFonts w:ascii="Times New Roman" w:hAnsi="Times New Roman" w:cs="Times New Roman"/>
        </w:rPr>
        <w:t>A</w:t>
      </w:r>
      <w:r w:rsidR="00D91640">
        <w:rPr>
          <w:rFonts w:ascii="Times New Roman" w:hAnsi="Times New Roman" w:cs="Times New Roman"/>
        </w:rPr>
        <w:t>bbing</w:t>
      </w:r>
      <w:proofErr w:type="spellEnd"/>
      <w:r w:rsidR="00D91640">
        <w:rPr>
          <w:rFonts w:ascii="Times New Roman" w:hAnsi="Times New Roman" w:cs="Times New Roman"/>
        </w:rPr>
        <w:t>, et. al, 2019)</w:t>
      </w:r>
      <w:r w:rsidR="00D91640" w:rsidRPr="001A275D">
        <w:rPr>
          <w:rFonts w:ascii="Times New Roman" w:eastAsia="Times New Roman" w:hAnsi="Times New Roman" w:cs="Times New Roman"/>
        </w:rPr>
        <w:t xml:space="preserve">. </w:t>
      </w:r>
      <w:ins w:id="45" w:author="Microsoft Office User" w:date="2020-04-20T16:50:00Z">
        <w:r w:rsidR="00745469">
          <w:rPr>
            <w:rFonts w:ascii="Times New Roman" w:eastAsia="Times New Roman" w:hAnsi="Times New Roman" w:cs="Times New Roman"/>
          </w:rPr>
          <w:t>With the advent of a</w:t>
        </w:r>
      </w:ins>
      <w:r w:rsidR="00CF2F87">
        <w:rPr>
          <w:rFonts w:ascii="Times New Roman" w:eastAsia="Times New Roman" w:hAnsi="Times New Roman" w:cs="Times New Roman"/>
        </w:rPr>
        <w:t xml:space="preserve"> world health pandemic due to the Covid-19 virus, art therapy</w:t>
      </w:r>
      <w:ins w:id="46" w:author="Microsoft Office User" w:date="2020-04-20T16:51:00Z">
        <w:r w:rsidR="00745469">
          <w:rPr>
            <w:rFonts w:ascii="Times New Roman" w:eastAsia="Times New Roman" w:hAnsi="Times New Roman" w:cs="Times New Roman"/>
          </w:rPr>
          <w:t xml:space="preserve"> techniques are</w:t>
        </w:r>
      </w:ins>
      <w:r w:rsidR="00CF2F87">
        <w:rPr>
          <w:rFonts w:ascii="Times New Roman" w:eastAsia="Times New Roman" w:hAnsi="Times New Roman" w:cs="Times New Roman"/>
        </w:rPr>
        <w:t xml:space="preserve"> something that people can do at home to cope with stress and anxiety. “Zentangle”</w:t>
      </w:r>
      <w:ins w:id="47" w:author="Amelia Brown" w:date="2020-05-07T22:01:00Z">
        <w:r w:rsidR="001639BA">
          <w:rPr>
            <w:rFonts w:ascii="Times New Roman" w:eastAsia="Times New Roman" w:hAnsi="Times New Roman" w:cs="Times New Roman"/>
          </w:rPr>
          <w:t xml:space="preserve"> </w:t>
        </w:r>
      </w:ins>
      <w:ins w:id="48" w:author="Microsoft Office User" w:date="2020-04-20T16:51:00Z">
        <w:r w:rsidR="00745469">
          <w:rPr>
            <w:rFonts w:ascii="Times New Roman" w:eastAsia="Times New Roman" w:hAnsi="Times New Roman" w:cs="Times New Roman"/>
          </w:rPr>
          <w:t>art</w:t>
        </w:r>
      </w:ins>
      <w:r w:rsidR="00CF2F87">
        <w:rPr>
          <w:rFonts w:ascii="Times New Roman" w:eastAsia="Times New Roman" w:hAnsi="Times New Roman" w:cs="Times New Roman"/>
        </w:rPr>
        <w:t xml:space="preserve"> specifically requires little art supplies, and people can easily </w:t>
      </w:r>
      <w:ins w:id="49" w:author="Microsoft Office User" w:date="2020-04-20T16:51:00Z">
        <w:r w:rsidR="00745469">
          <w:rPr>
            <w:rFonts w:ascii="Times New Roman" w:eastAsia="Times New Roman" w:hAnsi="Times New Roman" w:cs="Times New Roman"/>
          </w:rPr>
          <w:t>create them</w:t>
        </w:r>
      </w:ins>
      <w:r w:rsidR="00CF2F87">
        <w:rPr>
          <w:rFonts w:ascii="Times New Roman" w:eastAsia="Times New Roman" w:hAnsi="Times New Roman" w:cs="Times New Roman"/>
        </w:rPr>
        <w:t xml:space="preserve"> at home in seclusion.</w:t>
      </w:r>
      <w:ins w:id="50" w:author="Microsoft Office User" w:date="2020-04-20T16:52:00Z">
        <w:r w:rsidR="006E56E2" w:rsidRPr="006E56E2">
          <w:rPr>
            <w:rFonts w:ascii="Times New Roman" w:eastAsia="Times New Roman" w:hAnsi="Times New Roman" w:cs="Times New Roman"/>
          </w:rPr>
          <w:t xml:space="preserve"> </w:t>
        </w:r>
        <w:r w:rsidR="006E56E2">
          <w:rPr>
            <w:rFonts w:ascii="Times New Roman" w:eastAsia="Times New Roman" w:hAnsi="Times New Roman" w:cs="Times New Roman"/>
          </w:rPr>
          <w:t xml:space="preserve">Although it can be argued that the popularity of adult coloring books and </w:t>
        </w:r>
      </w:ins>
      <w:ins w:id="51" w:author="Amelia Brown" w:date="2020-05-07T22:02:00Z">
        <w:r w:rsidR="001639BA">
          <w:rPr>
            <w:rFonts w:ascii="Times New Roman" w:eastAsia="Times New Roman" w:hAnsi="Times New Roman" w:cs="Times New Roman"/>
          </w:rPr>
          <w:t>“Z</w:t>
        </w:r>
      </w:ins>
      <w:ins w:id="52" w:author="Microsoft Office User" w:date="2020-04-20T16:52:00Z">
        <w:r w:rsidR="006E56E2">
          <w:rPr>
            <w:rFonts w:ascii="Times New Roman" w:eastAsia="Times New Roman" w:hAnsi="Times New Roman" w:cs="Times New Roman"/>
          </w:rPr>
          <w:t>entangle</w:t>
        </w:r>
      </w:ins>
      <w:ins w:id="53" w:author="Amelia Brown" w:date="2020-05-07T22:02:00Z">
        <w:r w:rsidR="001639BA">
          <w:rPr>
            <w:rFonts w:ascii="Times New Roman" w:eastAsia="Times New Roman" w:hAnsi="Times New Roman" w:cs="Times New Roman"/>
          </w:rPr>
          <w:t>”</w:t>
        </w:r>
      </w:ins>
      <w:ins w:id="54" w:author="Microsoft Office User" w:date="2020-04-20T16:52:00Z">
        <w:r w:rsidR="006E56E2">
          <w:rPr>
            <w:rFonts w:ascii="Times New Roman" w:eastAsia="Times New Roman" w:hAnsi="Times New Roman" w:cs="Times New Roman"/>
          </w:rPr>
          <w:t xml:space="preserve"> workbooks indicate their effectiveness in stress reduction, </w:t>
        </w:r>
        <w:r w:rsidR="006E56E2" w:rsidRPr="001A275D">
          <w:rPr>
            <w:rFonts w:ascii="Times New Roman" w:eastAsia="Times New Roman" w:hAnsi="Times New Roman" w:cs="Times New Roman"/>
          </w:rPr>
          <w:t xml:space="preserve">there are few studies published </w:t>
        </w:r>
        <w:r w:rsidR="006E56E2">
          <w:rPr>
            <w:rFonts w:ascii="Times New Roman" w:eastAsia="Times New Roman" w:hAnsi="Times New Roman" w:cs="Times New Roman"/>
          </w:rPr>
          <w:t>that demonstrate</w:t>
        </w:r>
        <w:r w:rsidR="006E56E2" w:rsidRPr="001A275D">
          <w:rPr>
            <w:rFonts w:ascii="Times New Roman" w:eastAsia="Times New Roman" w:hAnsi="Times New Roman" w:cs="Times New Roman"/>
          </w:rPr>
          <w:t xml:space="preserve"> </w:t>
        </w:r>
        <w:r w:rsidR="006E56E2">
          <w:rPr>
            <w:rFonts w:ascii="Times New Roman" w:eastAsia="Times New Roman" w:hAnsi="Times New Roman" w:cs="Times New Roman"/>
          </w:rPr>
          <w:t xml:space="preserve">the direct connection between </w:t>
        </w:r>
      </w:ins>
      <w:ins w:id="55" w:author="Amelia Brown" w:date="2020-05-07T22:02:00Z">
        <w:r w:rsidR="001639BA">
          <w:rPr>
            <w:rFonts w:ascii="Times New Roman" w:eastAsia="Times New Roman" w:hAnsi="Times New Roman" w:cs="Times New Roman"/>
          </w:rPr>
          <w:t>“Z</w:t>
        </w:r>
      </w:ins>
      <w:ins w:id="56" w:author="Microsoft Office User" w:date="2020-04-20T16:52:00Z">
        <w:r w:rsidR="006E56E2">
          <w:rPr>
            <w:rFonts w:ascii="Times New Roman" w:eastAsia="Times New Roman" w:hAnsi="Times New Roman" w:cs="Times New Roman"/>
          </w:rPr>
          <w:t>entangle</w:t>
        </w:r>
      </w:ins>
      <w:ins w:id="57" w:author="Amelia Brown" w:date="2020-05-07T22:02:00Z">
        <w:r w:rsidR="001639BA">
          <w:rPr>
            <w:rFonts w:ascii="Times New Roman" w:eastAsia="Times New Roman" w:hAnsi="Times New Roman" w:cs="Times New Roman"/>
          </w:rPr>
          <w:t>”</w:t>
        </w:r>
      </w:ins>
      <w:ins w:id="58" w:author="Microsoft Office User" w:date="2020-04-20T16:52:00Z">
        <w:r w:rsidR="006E56E2">
          <w:rPr>
            <w:rFonts w:ascii="Times New Roman" w:eastAsia="Times New Roman" w:hAnsi="Times New Roman" w:cs="Times New Roman"/>
          </w:rPr>
          <w:t xml:space="preserve"> art making and reduced stress and anxiety </w:t>
        </w:r>
        <w:r w:rsidR="006E56E2" w:rsidRPr="001A275D">
          <w:rPr>
            <w:rFonts w:ascii="Times New Roman" w:hAnsi="Times New Roman" w:cs="Times New Roman"/>
          </w:rPr>
          <w:t>(</w:t>
        </w:r>
        <w:proofErr w:type="spellStart"/>
        <w:r w:rsidR="006E56E2" w:rsidRPr="001A275D">
          <w:rPr>
            <w:rFonts w:ascii="Times New Roman" w:hAnsi="Times New Roman" w:cs="Times New Roman"/>
          </w:rPr>
          <w:t>A</w:t>
        </w:r>
        <w:r w:rsidR="006E56E2">
          <w:rPr>
            <w:rFonts w:ascii="Times New Roman" w:hAnsi="Times New Roman" w:cs="Times New Roman"/>
          </w:rPr>
          <w:t>bbing</w:t>
        </w:r>
        <w:proofErr w:type="spellEnd"/>
        <w:r w:rsidR="006E56E2">
          <w:rPr>
            <w:rFonts w:ascii="Times New Roman" w:hAnsi="Times New Roman" w:cs="Times New Roman"/>
          </w:rPr>
          <w:t>, et al., 2019)</w:t>
        </w:r>
        <w:r w:rsidR="006E56E2" w:rsidRPr="001A275D">
          <w:rPr>
            <w:rFonts w:ascii="Times New Roman" w:eastAsia="Times New Roman" w:hAnsi="Times New Roman" w:cs="Times New Roman"/>
          </w:rPr>
          <w:t>.</w:t>
        </w:r>
        <w:r w:rsidR="006E56E2">
          <w:rPr>
            <w:rFonts w:ascii="Times New Roman" w:eastAsia="Times New Roman" w:hAnsi="Times New Roman" w:cs="Times New Roman"/>
          </w:rPr>
          <w:t xml:space="preserve"> This art</w:t>
        </w:r>
      </w:ins>
      <w:ins w:id="59" w:author="Amelia Brown" w:date="2020-05-07T22:02:00Z">
        <w:r w:rsidR="001639BA">
          <w:rPr>
            <w:rFonts w:ascii="Times New Roman" w:eastAsia="Times New Roman" w:hAnsi="Times New Roman" w:cs="Times New Roman"/>
          </w:rPr>
          <w:t>-</w:t>
        </w:r>
      </w:ins>
      <w:ins w:id="60" w:author="Microsoft Office User" w:date="2020-04-20T16:52:00Z">
        <w:r w:rsidR="006E56E2">
          <w:rPr>
            <w:rFonts w:ascii="Times New Roman" w:eastAsia="Times New Roman" w:hAnsi="Times New Roman" w:cs="Times New Roman"/>
          </w:rPr>
          <w:t>based research contributes t</w:t>
        </w:r>
      </w:ins>
      <w:ins w:id="61" w:author="Microsoft Office User" w:date="2020-04-20T16:53:00Z">
        <w:r w:rsidR="006E56E2">
          <w:rPr>
            <w:rFonts w:ascii="Times New Roman" w:eastAsia="Times New Roman" w:hAnsi="Times New Roman" w:cs="Times New Roman"/>
          </w:rPr>
          <w:t xml:space="preserve">o the knowledge of whether and how </w:t>
        </w:r>
      </w:ins>
      <w:ins w:id="62" w:author="Amelia Brown" w:date="2020-05-07T22:02:00Z">
        <w:r w:rsidR="001639BA">
          <w:rPr>
            <w:rFonts w:ascii="Times New Roman" w:eastAsia="Times New Roman" w:hAnsi="Times New Roman" w:cs="Times New Roman"/>
          </w:rPr>
          <w:t>“Z</w:t>
        </w:r>
      </w:ins>
      <w:ins w:id="63" w:author="Microsoft Office User" w:date="2020-04-20T16:53:00Z">
        <w:r w:rsidR="006E56E2">
          <w:rPr>
            <w:rFonts w:ascii="Times New Roman" w:eastAsia="Times New Roman" w:hAnsi="Times New Roman" w:cs="Times New Roman"/>
          </w:rPr>
          <w:t>entangle</w:t>
        </w:r>
      </w:ins>
      <w:ins w:id="64" w:author="Amelia Brown" w:date="2020-05-07T22:02:00Z">
        <w:r w:rsidR="001639BA">
          <w:rPr>
            <w:rFonts w:ascii="Times New Roman" w:eastAsia="Times New Roman" w:hAnsi="Times New Roman" w:cs="Times New Roman"/>
          </w:rPr>
          <w:t>”</w:t>
        </w:r>
      </w:ins>
      <w:ins w:id="65" w:author="Microsoft Office User" w:date="2020-04-20T16:53:00Z">
        <w:r w:rsidR="006E56E2">
          <w:rPr>
            <w:rFonts w:ascii="Times New Roman" w:eastAsia="Times New Roman" w:hAnsi="Times New Roman" w:cs="Times New Roman"/>
          </w:rPr>
          <w:t xml:space="preserve"> art reduces stress. The </w:t>
        </w:r>
        <w:proofErr w:type="gramStart"/>
        <w:r w:rsidR="006E56E2">
          <w:rPr>
            <w:rFonts w:ascii="Times New Roman" w:eastAsia="Times New Roman" w:hAnsi="Times New Roman" w:cs="Times New Roman"/>
          </w:rPr>
          <w:t>study is limited by</w:t>
        </w:r>
      </w:ins>
      <w:ins w:id="66" w:author="Amelia Brown" w:date="2020-05-07T22:03:00Z">
        <w:r w:rsidR="001639BA">
          <w:rPr>
            <w:rFonts w:ascii="Times New Roman" w:eastAsia="Times New Roman" w:hAnsi="Times New Roman" w:cs="Times New Roman"/>
          </w:rPr>
          <w:t xml:space="preserve"> </w:t>
        </w:r>
      </w:ins>
      <w:ins w:id="67" w:author="Microsoft Office User" w:date="2020-04-20T16:53:00Z">
        <w:r w:rsidR="006E56E2">
          <w:rPr>
            <w:rFonts w:ascii="Times New Roman" w:eastAsia="Times New Roman" w:hAnsi="Times New Roman" w:cs="Times New Roman"/>
          </w:rPr>
          <w:t>the paucity of research available on</w:t>
        </w:r>
      </w:ins>
      <w:r w:rsidR="00D91640">
        <w:rPr>
          <w:rFonts w:ascii="Times New Roman" w:eastAsia="Times New Roman" w:hAnsi="Times New Roman" w:cs="Times New Roman"/>
        </w:rPr>
        <w:t xml:space="preserve"> </w:t>
      </w:r>
      <w:r w:rsidR="00D91640" w:rsidRPr="001A275D">
        <w:rPr>
          <w:rFonts w:ascii="Times New Roman" w:eastAsia="Times New Roman" w:hAnsi="Times New Roman" w:cs="Times New Roman"/>
        </w:rPr>
        <w:t>“Zentangle” art,</w:t>
      </w:r>
      <w:r w:rsidR="00D91640">
        <w:rPr>
          <w:rFonts w:ascii="Times New Roman" w:eastAsia="Times New Roman" w:hAnsi="Times New Roman" w:cs="Times New Roman"/>
        </w:rPr>
        <w:t xml:space="preserve"> </w:t>
      </w:r>
      <w:ins w:id="68" w:author="Microsoft Office User" w:date="2020-04-20T16:54:00Z">
        <w:r w:rsidR="006E56E2">
          <w:rPr>
            <w:rFonts w:ascii="Times New Roman" w:eastAsia="Times New Roman" w:hAnsi="Times New Roman" w:cs="Times New Roman"/>
          </w:rPr>
          <w:t>as well as the limitations</w:t>
        </w:r>
        <w:r w:rsidR="00587D92">
          <w:rPr>
            <w:rFonts w:ascii="Times New Roman" w:eastAsia="Times New Roman" w:hAnsi="Times New Roman" w:cs="Times New Roman"/>
          </w:rPr>
          <w:t xml:space="preserve"> inherent to </w:t>
        </w:r>
      </w:ins>
      <w:r w:rsidR="00D91640">
        <w:rPr>
          <w:rFonts w:ascii="Times New Roman" w:eastAsia="Times New Roman" w:hAnsi="Times New Roman" w:cs="Times New Roman"/>
        </w:rPr>
        <w:t>ensuring quality and relevance of art-based research</w:t>
      </w:r>
      <w:proofErr w:type="gramEnd"/>
      <w:r w:rsidR="00D91640" w:rsidRPr="001A275D">
        <w:rPr>
          <w:rFonts w:ascii="Times New Roman" w:eastAsia="Times New Roman" w:hAnsi="Times New Roman" w:cs="Times New Roman"/>
        </w:rPr>
        <w:t xml:space="preserve"> </w:t>
      </w:r>
    </w:p>
    <w:p w14:paraId="0C295384" w14:textId="180BEDE6" w:rsidR="002E0CB9" w:rsidRDefault="002E0CB9" w:rsidP="001639BA">
      <w:pPr>
        <w:spacing w:line="480" w:lineRule="auto"/>
        <w:rPr>
          <w:rFonts w:ascii="Times New Roman" w:eastAsia="Times New Roman" w:hAnsi="Times New Roman" w:cs="Times New Roman"/>
        </w:rPr>
      </w:pPr>
    </w:p>
    <w:p w14:paraId="424FD9DE" w14:textId="77777777" w:rsidR="002E0CB9" w:rsidRDefault="002E0CB9" w:rsidP="00D91640">
      <w:pPr>
        <w:rPr>
          <w:rFonts w:ascii="Times New Roman" w:eastAsia="Times New Roman" w:hAnsi="Times New Roman" w:cs="Times New Roman"/>
        </w:rPr>
      </w:pPr>
    </w:p>
    <w:p w14:paraId="0C65F8A9" w14:textId="77777777" w:rsidR="002E0CB9" w:rsidRDefault="002E0CB9" w:rsidP="00D91640">
      <w:pPr>
        <w:rPr>
          <w:rFonts w:ascii="Times New Roman" w:eastAsia="Times New Roman" w:hAnsi="Times New Roman" w:cs="Times New Roman"/>
        </w:rPr>
      </w:pPr>
    </w:p>
    <w:p w14:paraId="74016F35" w14:textId="77777777" w:rsidR="002E0CB9" w:rsidRDefault="002E0CB9" w:rsidP="00D91640">
      <w:pPr>
        <w:rPr>
          <w:rFonts w:ascii="Times New Roman" w:eastAsia="Times New Roman" w:hAnsi="Times New Roman" w:cs="Times New Roman"/>
        </w:rPr>
      </w:pPr>
    </w:p>
    <w:p w14:paraId="496855FE" w14:textId="77777777" w:rsidR="002E0CB9" w:rsidRDefault="002E0CB9" w:rsidP="00D91640">
      <w:pPr>
        <w:rPr>
          <w:rFonts w:ascii="Times New Roman" w:eastAsia="Times New Roman" w:hAnsi="Times New Roman" w:cs="Times New Roman"/>
        </w:rPr>
      </w:pPr>
    </w:p>
    <w:p w14:paraId="406E5173" w14:textId="77777777" w:rsidR="002E0CB9" w:rsidRDefault="002E0CB9" w:rsidP="00D91640">
      <w:pPr>
        <w:rPr>
          <w:rFonts w:ascii="Times New Roman" w:eastAsia="Times New Roman" w:hAnsi="Times New Roman" w:cs="Times New Roman"/>
        </w:rPr>
      </w:pPr>
    </w:p>
    <w:p w14:paraId="00924981" w14:textId="6337792C" w:rsidR="00D91640" w:rsidRPr="002E0CB9" w:rsidRDefault="002E0CB9" w:rsidP="002E0CB9">
      <w:pPr>
        <w:spacing w:line="480" w:lineRule="auto"/>
        <w:rPr>
          <w:rFonts w:ascii="Times New Roman" w:eastAsia="Times New Roman" w:hAnsi="Times New Roman" w:cs="Times New Roman"/>
        </w:rPr>
      </w:pPr>
      <w:r>
        <w:rPr>
          <w:rFonts w:ascii="Times New Roman" w:eastAsia="Times New Roman" w:hAnsi="Times New Roman" w:cs="Times New Roman"/>
        </w:rPr>
        <w:t>Note: The word “Zentangle” appears in quotations in this research paper because I, the researcher, am not a certified Zentangle instructor. I have conducted art that mimics the “Zentangle” method, but I have not gone through the required training in order to effectively teach the methods of Zentangle.</w:t>
      </w:r>
      <w:r w:rsidR="00D91640">
        <w:rPr>
          <w:rFonts w:ascii="Times New Roman" w:hAnsi="Times New Roman" w:cs="Times New Roman"/>
          <w:b/>
        </w:rPr>
        <w:br w:type="page"/>
      </w:r>
    </w:p>
    <w:p w14:paraId="071A8181" w14:textId="77777777" w:rsidR="00D91640" w:rsidRPr="001A275D" w:rsidRDefault="00D91640" w:rsidP="00D07F45">
      <w:pPr>
        <w:pStyle w:val="NoSpacing"/>
        <w:spacing w:line="480" w:lineRule="auto"/>
        <w:jc w:val="center"/>
        <w:rPr>
          <w:rFonts w:ascii="Times New Roman" w:hAnsi="Times New Roman" w:cs="Times New Roman"/>
          <w:b/>
        </w:rPr>
      </w:pPr>
      <w:r w:rsidRPr="001A275D">
        <w:rPr>
          <w:rFonts w:ascii="Times New Roman" w:hAnsi="Times New Roman" w:cs="Times New Roman"/>
          <w:b/>
        </w:rPr>
        <w:lastRenderedPageBreak/>
        <w:t>Introduction</w:t>
      </w:r>
    </w:p>
    <w:p w14:paraId="1EE6E8B7" w14:textId="2E8D4EB2" w:rsidR="00D91640" w:rsidRDefault="00D91640" w:rsidP="00D91640">
      <w:pPr>
        <w:pStyle w:val="NoSpacing"/>
        <w:spacing w:line="480" w:lineRule="auto"/>
        <w:ind w:firstLine="720"/>
        <w:rPr>
          <w:rFonts w:ascii="Times New Roman" w:hAnsi="Times New Roman" w:cs="Times New Roman"/>
          <w:color w:val="1A1919"/>
        </w:rPr>
      </w:pPr>
      <w:r w:rsidRPr="001A275D">
        <w:rPr>
          <w:rFonts w:ascii="Times New Roman" w:hAnsi="Times New Roman" w:cs="Times New Roman"/>
        </w:rPr>
        <w:t>Using art therapy as a treatment and coping mechanism for stress and anxiety is important and interesting to me</w:t>
      </w:r>
      <w:r>
        <w:rPr>
          <w:rFonts w:ascii="Times New Roman" w:hAnsi="Times New Roman" w:cs="Times New Roman"/>
        </w:rPr>
        <w:t xml:space="preserve"> personally</w:t>
      </w:r>
      <w:r w:rsidRPr="001A275D">
        <w:rPr>
          <w:rFonts w:ascii="Times New Roman" w:hAnsi="Times New Roman" w:cs="Times New Roman"/>
        </w:rPr>
        <w:t xml:space="preserve"> because I, among millions of other people</w:t>
      </w:r>
      <w:r>
        <w:rPr>
          <w:rFonts w:ascii="Times New Roman" w:hAnsi="Times New Roman" w:cs="Times New Roman"/>
        </w:rPr>
        <w:t xml:space="preserve"> in the United States</w:t>
      </w:r>
      <w:r w:rsidRPr="001A275D">
        <w:rPr>
          <w:rFonts w:ascii="Times New Roman" w:hAnsi="Times New Roman" w:cs="Times New Roman"/>
        </w:rPr>
        <w:t>, suf</w:t>
      </w:r>
      <w:r>
        <w:rPr>
          <w:rFonts w:ascii="Times New Roman" w:hAnsi="Times New Roman" w:cs="Times New Roman"/>
        </w:rPr>
        <w:t xml:space="preserve">fer from these two </w:t>
      </w:r>
      <w:ins w:id="69" w:author="Microsoft Office User" w:date="2020-04-26T20:12:00Z">
        <w:r w:rsidR="004D5F7F">
          <w:rPr>
            <w:rFonts w:ascii="Times New Roman" w:hAnsi="Times New Roman" w:cs="Times New Roman"/>
          </w:rPr>
          <w:t>c</w:t>
        </w:r>
      </w:ins>
      <w:ins w:id="70" w:author="Microsoft Office User" w:date="2020-04-26T20:13:00Z">
        <w:r w:rsidR="004D5F7F">
          <w:rPr>
            <w:rFonts w:ascii="Times New Roman" w:hAnsi="Times New Roman" w:cs="Times New Roman"/>
          </w:rPr>
          <w:t>onditions</w:t>
        </w:r>
      </w:ins>
      <w:ins w:id="71" w:author="Microsoft Office User" w:date="2020-04-26T20:12:00Z">
        <w:r w:rsidR="004D5F7F">
          <w:rPr>
            <w:rFonts w:ascii="Times New Roman" w:hAnsi="Times New Roman" w:cs="Times New Roman"/>
          </w:rPr>
          <w:t xml:space="preserve"> </w:t>
        </w:r>
      </w:ins>
      <w:r>
        <w:rPr>
          <w:rFonts w:ascii="Times New Roman" w:hAnsi="Times New Roman" w:cs="Times New Roman"/>
        </w:rPr>
        <w:t xml:space="preserve">on </w:t>
      </w:r>
      <w:r w:rsidRPr="001A275D">
        <w:rPr>
          <w:rFonts w:ascii="Times New Roman" w:hAnsi="Times New Roman" w:cs="Times New Roman"/>
        </w:rPr>
        <w:t xml:space="preserve">a daily basis. Art therapy is a non-verbal, experience-oriented therapy that uses visual arts (painting, drawing, sculpting, etc.) </w:t>
      </w:r>
      <w:ins w:id="72" w:author="Microsoft Office User" w:date="2020-04-26T20:16:00Z">
        <w:r w:rsidR="004D5F7F">
          <w:rPr>
            <w:rFonts w:ascii="Times New Roman" w:hAnsi="Times New Roman" w:cs="Times New Roman"/>
          </w:rPr>
          <w:t xml:space="preserve">to facilitate therapeutic outcomes </w:t>
        </w:r>
      </w:ins>
      <w:ins w:id="73" w:author="Microsoft Office User" w:date="2020-04-26T20:17:00Z">
        <w:r w:rsidR="004D5F7F">
          <w:rPr>
            <w:rFonts w:ascii="Times New Roman" w:hAnsi="Times New Roman" w:cs="Times New Roman"/>
          </w:rPr>
          <w:t xml:space="preserve">including reduction of anxiety, </w:t>
        </w:r>
      </w:ins>
      <w:proofErr w:type="gramStart"/>
      <w:ins w:id="74" w:author="Microsoft Office User" w:date="2020-04-26T20:16:00Z">
        <w:r w:rsidR="004D5F7F">
          <w:rPr>
            <w:rFonts w:ascii="Times New Roman" w:hAnsi="Times New Roman" w:cs="Times New Roman"/>
          </w:rPr>
          <w:t>often</w:t>
        </w:r>
      </w:ins>
      <w:r w:rsidRPr="001A275D">
        <w:rPr>
          <w:rFonts w:ascii="Times New Roman" w:hAnsi="Times New Roman" w:cs="Times New Roman"/>
        </w:rPr>
        <w:t xml:space="preserve"> </w:t>
      </w:r>
      <w:ins w:id="75" w:author="Microsoft Office User" w:date="2020-04-26T20:16:00Z">
        <w:r w:rsidR="004D5F7F" w:rsidRPr="001A275D">
          <w:rPr>
            <w:rFonts w:ascii="Times New Roman" w:hAnsi="Times New Roman" w:cs="Times New Roman"/>
          </w:rPr>
          <w:t xml:space="preserve"> </w:t>
        </w:r>
      </w:ins>
      <w:r w:rsidRPr="001A275D">
        <w:rPr>
          <w:rFonts w:ascii="Times New Roman" w:hAnsi="Times New Roman" w:cs="Times New Roman"/>
        </w:rPr>
        <w:t>in</w:t>
      </w:r>
      <w:proofErr w:type="gramEnd"/>
      <w:r w:rsidRPr="001A275D">
        <w:rPr>
          <w:rFonts w:ascii="Times New Roman" w:hAnsi="Times New Roman" w:cs="Times New Roman"/>
        </w:rPr>
        <w:t xml:space="preserve"> multidisciplinary treatment programs (</w:t>
      </w:r>
      <w:proofErr w:type="spellStart"/>
      <w:r w:rsidRPr="001A275D">
        <w:rPr>
          <w:rFonts w:ascii="Times New Roman" w:hAnsi="Times New Roman" w:cs="Times New Roman"/>
        </w:rPr>
        <w:t>Abbing</w:t>
      </w:r>
      <w:proofErr w:type="spellEnd"/>
      <w:r w:rsidRPr="001A275D">
        <w:rPr>
          <w:rFonts w:ascii="Times New Roman" w:hAnsi="Times New Roman" w:cs="Times New Roman"/>
        </w:rPr>
        <w:t xml:space="preserve">, </w:t>
      </w:r>
      <w:proofErr w:type="spellStart"/>
      <w:r w:rsidRPr="001A275D">
        <w:rPr>
          <w:rFonts w:ascii="Times New Roman" w:hAnsi="Times New Roman" w:cs="Times New Roman"/>
        </w:rPr>
        <w:t>Baars</w:t>
      </w:r>
      <w:proofErr w:type="spellEnd"/>
      <w:r w:rsidRPr="001A275D">
        <w:rPr>
          <w:rFonts w:ascii="Times New Roman" w:hAnsi="Times New Roman" w:cs="Times New Roman"/>
        </w:rPr>
        <w:t xml:space="preserve">, </w:t>
      </w:r>
      <w:proofErr w:type="spellStart"/>
      <w:r w:rsidRPr="001A275D">
        <w:rPr>
          <w:rFonts w:ascii="Times New Roman" w:hAnsi="Times New Roman" w:cs="Times New Roman"/>
        </w:rPr>
        <w:t>Sonneville</w:t>
      </w:r>
      <w:proofErr w:type="spellEnd"/>
      <w:r w:rsidRPr="001A275D">
        <w:rPr>
          <w:rFonts w:ascii="Times New Roman" w:hAnsi="Times New Roman" w:cs="Times New Roman"/>
        </w:rPr>
        <w:t xml:space="preserve">, </w:t>
      </w:r>
      <w:proofErr w:type="spellStart"/>
      <w:r w:rsidRPr="001A275D">
        <w:rPr>
          <w:rFonts w:ascii="Times New Roman" w:hAnsi="Times New Roman" w:cs="Times New Roman"/>
        </w:rPr>
        <w:t>Ponstein</w:t>
      </w:r>
      <w:proofErr w:type="spellEnd"/>
      <w:r w:rsidRPr="001A275D">
        <w:rPr>
          <w:rFonts w:ascii="Times New Roman" w:hAnsi="Times New Roman" w:cs="Times New Roman"/>
        </w:rPr>
        <w:t xml:space="preserve">, &amp; </w:t>
      </w:r>
      <w:proofErr w:type="spellStart"/>
      <w:r w:rsidRPr="001A275D">
        <w:rPr>
          <w:rFonts w:ascii="Times New Roman" w:hAnsi="Times New Roman" w:cs="Times New Roman"/>
        </w:rPr>
        <w:t>Swaab</w:t>
      </w:r>
      <w:proofErr w:type="spellEnd"/>
      <w:r w:rsidRPr="001A275D">
        <w:rPr>
          <w:rFonts w:ascii="Times New Roman" w:hAnsi="Times New Roman" w:cs="Times New Roman"/>
        </w:rPr>
        <w:t>, 2019)</w:t>
      </w:r>
      <w:ins w:id="76" w:author="Microsoft Office User" w:date="2020-04-26T20:20:00Z">
        <w:r w:rsidR="004D5F7F">
          <w:rPr>
            <w:rFonts w:ascii="Times New Roman" w:hAnsi="Times New Roman" w:cs="Times New Roman"/>
          </w:rPr>
          <w:t>.</w:t>
        </w:r>
      </w:ins>
      <w:r w:rsidRPr="001A275D">
        <w:rPr>
          <w:rFonts w:ascii="Times New Roman" w:hAnsi="Times New Roman" w:cs="Times New Roman"/>
        </w:rPr>
        <w:t xml:space="preserve"> This is </w:t>
      </w:r>
      <w:ins w:id="77" w:author="Microsoft Office User" w:date="2020-04-26T20:20:00Z">
        <w:r w:rsidR="004D5F7F">
          <w:rPr>
            <w:rFonts w:ascii="Times New Roman" w:hAnsi="Times New Roman" w:cs="Times New Roman"/>
          </w:rPr>
          <w:t xml:space="preserve">accomplished </w:t>
        </w:r>
      </w:ins>
      <w:r w:rsidRPr="001A275D">
        <w:rPr>
          <w:rFonts w:ascii="Times New Roman" w:hAnsi="Times New Roman" w:cs="Times New Roman"/>
        </w:rPr>
        <w:t>by creating distance from the anxiety and by regulating emotions (</w:t>
      </w:r>
      <w:proofErr w:type="spellStart"/>
      <w:r w:rsidRPr="001A275D">
        <w:rPr>
          <w:rFonts w:ascii="Times New Roman" w:hAnsi="Times New Roman" w:cs="Times New Roman"/>
        </w:rPr>
        <w:t>Abbing</w:t>
      </w:r>
      <w:proofErr w:type="spellEnd"/>
      <w:r w:rsidRPr="001A275D">
        <w:rPr>
          <w:rFonts w:ascii="Times New Roman" w:hAnsi="Times New Roman" w:cs="Times New Roman"/>
        </w:rPr>
        <w:t xml:space="preserve">, et. al., 2019). Art therapy is also a useful tool </w:t>
      </w:r>
      <w:ins w:id="78" w:author="Microsoft Office User" w:date="2020-04-26T20:20:00Z">
        <w:r w:rsidR="004D5F7F">
          <w:rPr>
            <w:rFonts w:ascii="Times New Roman" w:hAnsi="Times New Roman" w:cs="Times New Roman"/>
          </w:rPr>
          <w:t xml:space="preserve">for coping with </w:t>
        </w:r>
      </w:ins>
      <w:r w:rsidRPr="001A275D">
        <w:rPr>
          <w:rFonts w:ascii="Times New Roman" w:hAnsi="Times New Roman" w:cs="Times New Roman"/>
        </w:rPr>
        <w:t>stress related symptoms because it helps</w:t>
      </w:r>
      <w:ins w:id="79" w:author="Microsoft Office User" w:date="2020-04-26T20:21:00Z">
        <w:r w:rsidR="004D5F7F">
          <w:rPr>
            <w:rFonts w:ascii="Times New Roman" w:hAnsi="Times New Roman" w:cs="Times New Roman"/>
          </w:rPr>
          <w:t xml:space="preserve"> to provide a </w:t>
        </w:r>
      </w:ins>
      <w:r w:rsidRPr="001A275D">
        <w:rPr>
          <w:rFonts w:ascii="Times New Roman" w:hAnsi="Times New Roman" w:cs="Times New Roman"/>
        </w:rPr>
        <w:t>distract</w:t>
      </w:r>
      <w:ins w:id="80" w:author="Microsoft Office User" w:date="2020-04-26T20:21:00Z">
        <w:r w:rsidR="004D5F7F">
          <w:rPr>
            <w:rFonts w:ascii="Times New Roman" w:hAnsi="Times New Roman" w:cs="Times New Roman"/>
          </w:rPr>
          <w:t>ion</w:t>
        </w:r>
      </w:ins>
      <w:r w:rsidRPr="001A275D">
        <w:rPr>
          <w:rFonts w:ascii="Times New Roman" w:hAnsi="Times New Roman" w:cs="Times New Roman"/>
        </w:rPr>
        <w:t xml:space="preserve"> from the negative emotions by using different techniques, one of them being mindfulness. </w:t>
      </w:r>
      <w:r w:rsidRPr="001A275D">
        <w:rPr>
          <w:rFonts w:ascii="Times New Roman" w:hAnsi="Times New Roman" w:cs="Times New Roman"/>
          <w:color w:val="1A1919"/>
        </w:rPr>
        <w:t xml:space="preserve">Mindfulness interventions have been linked to the reduction of stress and anxiety (Schwarzer, et. al., n.d.). </w:t>
      </w:r>
      <w:r w:rsidRPr="001A275D">
        <w:rPr>
          <w:rFonts w:ascii="Times New Roman" w:hAnsi="Times New Roman" w:cs="Times New Roman"/>
        </w:rPr>
        <w:t>Mindfulness is the basic human ability to be fully present, aw</w:t>
      </w:r>
      <w:r>
        <w:rPr>
          <w:rFonts w:ascii="Times New Roman" w:hAnsi="Times New Roman" w:cs="Times New Roman"/>
        </w:rPr>
        <w:t>are of where we are and what we a</w:t>
      </w:r>
      <w:r w:rsidRPr="001A275D">
        <w:rPr>
          <w:rFonts w:ascii="Times New Roman" w:hAnsi="Times New Roman" w:cs="Times New Roman"/>
        </w:rPr>
        <w:t xml:space="preserve">re doing, and not overly </w:t>
      </w:r>
      <w:r>
        <w:rPr>
          <w:rFonts w:ascii="Times New Roman" w:hAnsi="Times New Roman" w:cs="Times New Roman"/>
        </w:rPr>
        <w:t>reactive or overwhelmed by what i</w:t>
      </w:r>
      <w:r w:rsidRPr="001A275D">
        <w:rPr>
          <w:rFonts w:ascii="Times New Roman" w:hAnsi="Times New Roman" w:cs="Times New Roman"/>
        </w:rPr>
        <w:t>s going on around us (Jaret, et. al.</w:t>
      </w:r>
      <w:r>
        <w:rPr>
          <w:rFonts w:ascii="Times New Roman" w:hAnsi="Times New Roman" w:cs="Times New Roman"/>
        </w:rPr>
        <w:t>,</w:t>
      </w:r>
      <w:r w:rsidRPr="001A275D">
        <w:rPr>
          <w:rFonts w:ascii="Times New Roman" w:hAnsi="Times New Roman" w:cs="Times New Roman"/>
        </w:rPr>
        <w:t xml:space="preserve"> 2019). Mindfulness is a quality that ever</w:t>
      </w:r>
      <w:r>
        <w:rPr>
          <w:rFonts w:ascii="Times New Roman" w:hAnsi="Times New Roman" w:cs="Times New Roman"/>
        </w:rPr>
        <w:t>y human being already possesses</w:t>
      </w:r>
      <w:r w:rsidRPr="001A275D">
        <w:rPr>
          <w:rFonts w:ascii="Times New Roman" w:hAnsi="Times New Roman" w:cs="Times New Roman"/>
        </w:rPr>
        <w:t xml:space="preserve"> and can be cultiv</w:t>
      </w:r>
      <w:r>
        <w:rPr>
          <w:rFonts w:ascii="Times New Roman" w:hAnsi="Times New Roman" w:cs="Times New Roman"/>
        </w:rPr>
        <w:t>ated through</w:t>
      </w:r>
      <w:ins w:id="81" w:author="Microsoft Office User" w:date="2020-04-26T20:21:00Z">
        <w:r w:rsidR="004D5F7F">
          <w:rPr>
            <w:rFonts w:ascii="Times New Roman" w:hAnsi="Times New Roman" w:cs="Times New Roman"/>
          </w:rPr>
          <w:t xml:space="preserve"> demonstrated </w:t>
        </w:r>
      </w:ins>
      <w:r>
        <w:rPr>
          <w:rFonts w:ascii="Times New Roman" w:hAnsi="Times New Roman" w:cs="Times New Roman"/>
        </w:rPr>
        <w:t>techniques—</w:t>
      </w:r>
      <w:r w:rsidRPr="001A275D">
        <w:rPr>
          <w:rFonts w:ascii="Times New Roman" w:hAnsi="Times New Roman" w:cs="Times New Roman"/>
        </w:rPr>
        <w:t>including</w:t>
      </w:r>
      <w:r>
        <w:rPr>
          <w:rFonts w:ascii="Times New Roman" w:hAnsi="Times New Roman" w:cs="Times New Roman"/>
        </w:rPr>
        <w:t xml:space="preserve"> </w:t>
      </w:r>
      <w:r w:rsidRPr="001A275D">
        <w:rPr>
          <w:rFonts w:ascii="Times New Roman" w:hAnsi="Times New Roman" w:cs="Times New Roman"/>
        </w:rPr>
        <w:t>meditation, yoga, or art (Jaret,</w:t>
      </w:r>
      <w:r>
        <w:rPr>
          <w:rFonts w:ascii="Times New Roman" w:hAnsi="Times New Roman" w:cs="Times New Roman"/>
        </w:rPr>
        <w:t xml:space="preserve"> et. al.,</w:t>
      </w:r>
      <w:r w:rsidRPr="001A275D">
        <w:rPr>
          <w:rFonts w:ascii="Times New Roman" w:hAnsi="Times New Roman" w:cs="Times New Roman"/>
        </w:rPr>
        <w:t xml:space="preserve"> 2019). </w:t>
      </w:r>
      <w:ins w:id="82" w:author="Microsoft Office User" w:date="2020-04-26T20:22:00Z">
        <w:r w:rsidR="004D5F7F" w:rsidRPr="001A275D">
          <w:rPr>
            <w:rFonts w:ascii="Times New Roman" w:hAnsi="Times New Roman" w:cs="Times New Roman"/>
            <w:color w:val="1A1919"/>
          </w:rPr>
          <w:t>There have been</w:t>
        </w:r>
        <w:r w:rsidR="004D5F7F">
          <w:rPr>
            <w:rFonts w:ascii="Times New Roman" w:hAnsi="Times New Roman" w:cs="Times New Roman"/>
            <w:color w:val="1A1919"/>
          </w:rPr>
          <w:t xml:space="preserve"> very few publications</w:t>
        </w:r>
        <w:r w:rsidR="004D5F7F" w:rsidRPr="001A275D">
          <w:rPr>
            <w:rFonts w:ascii="Times New Roman" w:hAnsi="Times New Roman" w:cs="Times New Roman"/>
            <w:color w:val="1A1919"/>
          </w:rPr>
          <w:t xml:space="preserve"> on the art of “Zentangle</w:t>
        </w:r>
        <w:r w:rsidR="004D5F7F">
          <w:rPr>
            <w:rFonts w:ascii="Times New Roman" w:hAnsi="Times New Roman" w:cs="Times New Roman"/>
            <w:color w:val="1A1919"/>
          </w:rPr>
          <w:t>,</w:t>
        </w:r>
        <w:r w:rsidR="004D5F7F" w:rsidRPr="001A275D">
          <w:rPr>
            <w:rFonts w:ascii="Times New Roman" w:hAnsi="Times New Roman" w:cs="Times New Roman"/>
            <w:color w:val="1A1919"/>
          </w:rPr>
          <w:t>” but</w:t>
        </w:r>
        <w:r w:rsidR="004D5F7F">
          <w:rPr>
            <w:rFonts w:ascii="Times New Roman" w:hAnsi="Times New Roman" w:cs="Times New Roman"/>
            <w:color w:val="1A1919"/>
          </w:rPr>
          <w:t xml:space="preserve"> the technique of Zentangle is appropriate for fostering mindfulness and reducing stress</w:t>
        </w:r>
        <w:r w:rsidR="004D5F7F" w:rsidRPr="001A275D">
          <w:rPr>
            <w:rFonts w:ascii="Times New Roman" w:hAnsi="Times New Roman" w:cs="Times New Roman"/>
            <w:color w:val="1A1919"/>
          </w:rPr>
          <w:t xml:space="preserve">. </w:t>
        </w:r>
        <w:r w:rsidR="004D5F7F" w:rsidRPr="001A275D" w:rsidDel="004D5F7F">
          <w:rPr>
            <w:rFonts w:ascii="Times New Roman" w:hAnsi="Times New Roman" w:cs="Times New Roman"/>
            <w:color w:val="1A1919"/>
          </w:rPr>
          <w:t xml:space="preserve"> </w:t>
        </w:r>
      </w:ins>
      <w:r w:rsidRPr="001A275D">
        <w:rPr>
          <w:rFonts w:ascii="Times New Roman" w:hAnsi="Times New Roman" w:cs="Times New Roman"/>
          <w:color w:val="1A1919"/>
        </w:rPr>
        <w:t>“Zentangle” combines both meditation and art to create a way of meditation through drawing. This type of art therapy can be related to mandala making and coloring, as well as coloring pages and a myriad of other art therapy techn</w:t>
      </w:r>
      <w:r>
        <w:rPr>
          <w:rFonts w:ascii="Times New Roman" w:hAnsi="Times New Roman" w:cs="Times New Roman"/>
          <w:color w:val="1A1919"/>
        </w:rPr>
        <w:t xml:space="preserve">iques. This </w:t>
      </w:r>
      <w:r w:rsidRPr="001A275D">
        <w:rPr>
          <w:rFonts w:ascii="Times New Roman" w:hAnsi="Times New Roman" w:cs="Times New Roman"/>
          <w:color w:val="1A1919"/>
        </w:rPr>
        <w:t>helps the client focus on the here and now, which is very beneficial for people with high levels of stress and</w:t>
      </w:r>
      <w:r>
        <w:rPr>
          <w:rFonts w:ascii="Times New Roman" w:hAnsi="Times New Roman" w:cs="Times New Roman"/>
          <w:color w:val="1A1919"/>
        </w:rPr>
        <w:t xml:space="preserve"> anxiety. This </w:t>
      </w:r>
      <w:r w:rsidRPr="001A275D">
        <w:rPr>
          <w:rFonts w:ascii="Times New Roman" w:hAnsi="Times New Roman" w:cs="Times New Roman"/>
          <w:color w:val="1A1919"/>
        </w:rPr>
        <w:t xml:space="preserve">is important in the field of art therapy because stress and anxiety are two of the most prevalent issues in the mental </w:t>
      </w:r>
      <w:r w:rsidRPr="001A275D">
        <w:rPr>
          <w:rFonts w:ascii="Times New Roman" w:hAnsi="Times New Roman" w:cs="Times New Roman"/>
          <w:color w:val="1A1919"/>
        </w:rPr>
        <w:lastRenderedPageBreak/>
        <w:t>health field, and anxiety disorders are one of the most diagnosed mental health disorders among adults in the United States (ADAA, 2018).</w:t>
      </w:r>
    </w:p>
    <w:p w14:paraId="3574D6FC" w14:textId="46E16A60" w:rsidR="00CF2F87" w:rsidRPr="001A275D" w:rsidRDefault="00CF2F87" w:rsidP="00D91640">
      <w:pPr>
        <w:pStyle w:val="NoSpacing"/>
        <w:spacing w:line="480" w:lineRule="auto"/>
        <w:ind w:firstLine="720"/>
        <w:rPr>
          <w:rFonts w:ascii="Times New Roman" w:hAnsi="Times New Roman" w:cs="Times New Roman"/>
        </w:rPr>
      </w:pPr>
      <w:r>
        <w:rPr>
          <w:rFonts w:ascii="Times New Roman" w:hAnsi="Times New Roman" w:cs="Times New Roman"/>
          <w:color w:val="1A1919"/>
        </w:rPr>
        <w:t xml:space="preserve">This study has become even more important as of late, as the world is under a global health pandemic due to the Covid-19 virus. Many people are stuck in seclusion, and in many states, including Michigan; </w:t>
      </w:r>
      <w:ins w:id="83" w:author="Microsoft Office User" w:date="2020-04-26T20:23:00Z">
        <w:r w:rsidR="00464426">
          <w:rPr>
            <w:rFonts w:ascii="Times New Roman" w:hAnsi="Times New Roman" w:cs="Times New Roman"/>
            <w:color w:val="1A1919"/>
          </w:rPr>
          <w:t xml:space="preserve">people </w:t>
        </w:r>
      </w:ins>
      <w:r>
        <w:rPr>
          <w:rFonts w:ascii="Times New Roman" w:hAnsi="Times New Roman" w:cs="Times New Roman"/>
          <w:color w:val="1A1919"/>
        </w:rPr>
        <w:t>are under a stay-at-home order. This makes using</w:t>
      </w:r>
      <w:ins w:id="84" w:author="Microsoft Office User" w:date="2020-04-26T20:23:00Z">
        <w:r w:rsidR="00464426">
          <w:rPr>
            <w:rFonts w:ascii="Times New Roman" w:hAnsi="Times New Roman" w:cs="Times New Roman"/>
            <w:color w:val="1A1919"/>
          </w:rPr>
          <w:t xml:space="preserve"> many </w:t>
        </w:r>
      </w:ins>
      <w:r>
        <w:rPr>
          <w:rFonts w:ascii="Times New Roman" w:hAnsi="Times New Roman" w:cs="Times New Roman"/>
          <w:color w:val="1A1919"/>
        </w:rPr>
        <w:t xml:space="preserve">coping mechanisms much more difficult. </w:t>
      </w:r>
      <w:ins w:id="85" w:author="Microsoft Office User" w:date="2020-04-26T20:23:00Z">
        <w:r w:rsidR="00464426">
          <w:rPr>
            <w:rFonts w:ascii="Times New Roman" w:hAnsi="Times New Roman" w:cs="Times New Roman"/>
            <w:color w:val="1A1919"/>
          </w:rPr>
          <w:t>That</w:t>
        </w:r>
      </w:ins>
      <w:r>
        <w:rPr>
          <w:rFonts w:ascii="Times New Roman" w:hAnsi="Times New Roman" w:cs="Times New Roman"/>
          <w:color w:val="1A1919"/>
        </w:rPr>
        <w:t xml:space="preserve"> </w:t>
      </w:r>
      <w:ins w:id="86" w:author="Amelia Brown" w:date="2020-05-07T22:17:00Z">
        <w:r w:rsidR="000F6771">
          <w:rPr>
            <w:rFonts w:ascii="Times New Roman" w:hAnsi="Times New Roman" w:cs="Times New Roman"/>
            <w:color w:val="1A1919"/>
          </w:rPr>
          <w:t xml:space="preserve">being </w:t>
        </w:r>
      </w:ins>
      <w:r>
        <w:rPr>
          <w:rFonts w:ascii="Times New Roman" w:hAnsi="Times New Roman" w:cs="Times New Roman"/>
          <w:color w:val="1A1919"/>
        </w:rPr>
        <w:t>said, art therapy is something that anyone can do in the seclusion of his or her own homes. Specifically, “Zentangle” requires very</w:t>
      </w:r>
      <w:ins w:id="87" w:author="Microsoft Office User" w:date="2020-04-26T20:24:00Z">
        <w:r w:rsidR="00464426">
          <w:rPr>
            <w:rFonts w:ascii="Times New Roman" w:hAnsi="Times New Roman" w:cs="Times New Roman"/>
            <w:color w:val="1A1919"/>
          </w:rPr>
          <w:t xml:space="preserve"> few </w:t>
        </w:r>
      </w:ins>
      <w:r>
        <w:rPr>
          <w:rFonts w:ascii="Times New Roman" w:hAnsi="Times New Roman" w:cs="Times New Roman"/>
          <w:color w:val="1A1919"/>
        </w:rPr>
        <w:t>art supplies, and can easily be done with just a pen and piece of paper, if one doesn’t have a thin marker. For many, every day life can be anxiety provoking and stressful, and now</w:t>
      </w:r>
      <w:ins w:id="88" w:author="Microsoft Office User" w:date="2020-04-26T20:24:00Z">
        <w:r w:rsidR="00464426">
          <w:rPr>
            <w:rFonts w:ascii="Times New Roman" w:hAnsi="Times New Roman" w:cs="Times New Roman"/>
            <w:color w:val="1A1919"/>
          </w:rPr>
          <w:t xml:space="preserve">, in the time of </w:t>
        </w:r>
      </w:ins>
      <w:r>
        <w:rPr>
          <w:rFonts w:ascii="Times New Roman" w:hAnsi="Times New Roman" w:cs="Times New Roman"/>
          <w:color w:val="1A1919"/>
        </w:rPr>
        <w:t xml:space="preserve">a global health pandemic, many people have found themselves much more stressed than usual. </w:t>
      </w:r>
      <w:ins w:id="89" w:author="Microsoft Office User" w:date="2020-04-26T20:25:00Z">
        <w:r w:rsidR="00464426">
          <w:rPr>
            <w:rFonts w:ascii="Times New Roman" w:hAnsi="Times New Roman" w:cs="Times New Roman"/>
            <w:color w:val="1A1919"/>
          </w:rPr>
          <w:t>Thus, coping</w:t>
        </w:r>
      </w:ins>
      <w:r>
        <w:rPr>
          <w:rFonts w:ascii="Times New Roman" w:hAnsi="Times New Roman" w:cs="Times New Roman"/>
          <w:color w:val="1A1919"/>
        </w:rPr>
        <w:t xml:space="preserve"> mechanisms like art therapy, mindfulness, and meditation are</w:t>
      </w:r>
      <w:ins w:id="90" w:author="Microsoft Office User" w:date="2020-04-26T20:25:00Z">
        <w:r w:rsidR="00464426">
          <w:rPr>
            <w:rFonts w:ascii="Times New Roman" w:hAnsi="Times New Roman" w:cs="Times New Roman"/>
            <w:color w:val="1A1919"/>
          </w:rPr>
          <w:t xml:space="preserve"> critically</w:t>
        </w:r>
      </w:ins>
      <w:r>
        <w:rPr>
          <w:rFonts w:ascii="Times New Roman" w:hAnsi="Times New Roman" w:cs="Times New Roman"/>
          <w:color w:val="1A1919"/>
        </w:rPr>
        <w:t xml:space="preserve"> important </w:t>
      </w:r>
      <w:ins w:id="91" w:author="Microsoft Office User" w:date="2020-04-26T20:25:00Z">
        <w:r w:rsidR="00464426">
          <w:rPr>
            <w:rFonts w:ascii="Times New Roman" w:hAnsi="Times New Roman" w:cs="Times New Roman"/>
            <w:color w:val="1A1919"/>
          </w:rPr>
          <w:t>for the realities of</w:t>
        </w:r>
      </w:ins>
      <w:r>
        <w:rPr>
          <w:rFonts w:ascii="Times New Roman" w:hAnsi="Times New Roman" w:cs="Times New Roman"/>
          <w:color w:val="1A1919"/>
        </w:rPr>
        <w:t xml:space="preserve"> today.</w:t>
      </w:r>
    </w:p>
    <w:p w14:paraId="1B7A71F6" w14:textId="296AFF81" w:rsidR="00D91640" w:rsidRPr="001A275D" w:rsidRDefault="00D91640" w:rsidP="00D07F45">
      <w:pPr>
        <w:pStyle w:val="NoSpacing"/>
        <w:spacing w:line="480" w:lineRule="auto"/>
        <w:jc w:val="center"/>
        <w:rPr>
          <w:rFonts w:ascii="Times New Roman" w:hAnsi="Times New Roman" w:cs="Times New Roman"/>
          <w:b/>
        </w:rPr>
      </w:pPr>
      <w:r w:rsidRPr="001A275D">
        <w:rPr>
          <w:rFonts w:ascii="Times New Roman" w:hAnsi="Times New Roman" w:cs="Times New Roman"/>
          <w:b/>
        </w:rPr>
        <w:t>Relevance</w:t>
      </w:r>
    </w:p>
    <w:p w14:paraId="4372B269" w14:textId="77E02827" w:rsidR="00D91640" w:rsidRPr="001A275D" w:rsidRDefault="00D91640" w:rsidP="00D91640">
      <w:pPr>
        <w:pStyle w:val="NoSpacing"/>
        <w:spacing w:line="480" w:lineRule="auto"/>
        <w:ind w:firstLine="720"/>
        <w:rPr>
          <w:rFonts w:ascii="Times New Roman" w:hAnsi="Times New Roman" w:cs="Times New Roman"/>
        </w:rPr>
      </w:pPr>
      <w:r w:rsidRPr="001A275D">
        <w:rPr>
          <w:rFonts w:ascii="Times New Roman" w:hAnsi="Times New Roman" w:cs="Times New Roman"/>
        </w:rPr>
        <w:t>According to the Anxiety and Depression Association of America, anxiety disorders are the most co</w:t>
      </w:r>
      <w:r>
        <w:rPr>
          <w:rFonts w:ascii="Times New Roman" w:hAnsi="Times New Roman" w:cs="Times New Roman"/>
        </w:rPr>
        <w:t>mmon mental illness in the U.S. They</w:t>
      </w:r>
      <w:r w:rsidRPr="001A275D">
        <w:rPr>
          <w:rFonts w:ascii="Times New Roman" w:hAnsi="Times New Roman" w:cs="Times New Roman"/>
        </w:rPr>
        <w:t xml:space="preserve"> </w:t>
      </w:r>
      <w:r>
        <w:rPr>
          <w:rFonts w:ascii="Times New Roman" w:hAnsi="Times New Roman" w:cs="Times New Roman"/>
        </w:rPr>
        <w:t>affect</w:t>
      </w:r>
      <w:r w:rsidRPr="001A275D">
        <w:rPr>
          <w:rFonts w:ascii="Times New Roman" w:hAnsi="Times New Roman" w:cs="Times New Roman"/>
        </w:rPr>
        <w:t xml:space="preserve"> 40 million adults in the</w:t>
      </w:r>
      <w:r>
        <w:rPr>
          <w:rFonts w:ascii="Times New Roman" w:hAnsi="Times New Roman" w:cs="Times New Roman"/>
        </w:rPr>
        <w:t xml:space="preserve"> United States age 18 and older</w:t>
      </w:r>
      <w:ins w:id="92" w:author="Microsoft Office User" w:date="2020-04-26T20:27:00Z">
        <w:r w:rsidR="00464426">
          <w:rPr>
            <w:rFonts w:ascii="Times New Roman" w:hAnsi="Times New Roman" w:cs="Times New Roman"/>
          </w:rPr>
          <w:t>,</w:t>
        </w:r>
      </w:ins>
      <w:r w:rsidRPr="001A275D">
        <w:rPr>
          <w:rFonts w:ascii="Times New Roman" w:hAnsi="Times New Roman" w:cs="Times New Roman"/>
        </w:rPr>
        <w:t xml:space="preserve"> or 18.1% of the population every year (ADAA, 2018</w:t>
      </w:r>
      <w:r>
        <w:rPr>
          <w:rFonts w:ascii="Times New Roman" w:hAnsi="Times New Roman" w:cs="Times New Roman"/>
        </w:rPr>
        <w:t xml:space="preserve">). </w:t>
      </w:r>
      <w:ins w:id="93" w:author="Microsoft Office User" w:date="2020-04-26T20:27:00Z">
        <w:r w:rsidR="00464426">
          <w:rPr>
            <w:rFonts w:ascii="Times New Roman" w:hAnsi="Times New Roman" w:cs="Times New Roman"/>
          </w:rPr>
          <w:t>Despite their prevalence,</w:t>
        </w:r>
      </w:ins>
      <w:r w:rsidRPr="001A275D">
        <w:rPr>
          <w:rFonts w:ascii="Times New Roman" w:hAnsi="Times New Roman" w:cs="Times New Roman"/>
        </w:rPr>
        <w:t xml:space="preserve"> anxiety disorders are highly treatable, yet only about 37% of those suffering with these disorders receive treatment (ADAA, 2018</w:t>
      </w:r>
      <w:r>
        <w:rPr>
          <w:rFonts w:ascii="Times New Roman" w:hAnsi="Times New Roman" w:cs="Times New Roman"/>
        </w:rPr>
        <w:t>). This is very troubling</w:t>
      </w:r>
      <w:ins w:id="94" w:author="Microsoft Office User" w:date="2020-04-26T20:28:00Z">
        <w:r w:rsidR="00464426">
          <w:rPr>
            <w:rFonts w:ascii="Times New Roman" w:hAnsi="Times New Roman" w:cs="Times New Roman"/>
          </w:rPr>
          <w:t>,</w:t>
        </w:r>
      </w:ins>
      <w:r w:rsidRPr="001A275D">
        <w:rPr>
          <w:rFonts w:ascii="Times New Roman" w:hAnsi="Times New Roman" w:cs="Times New Roman"/>
        </w:rPr>
        <w:t xml:space="preserve"> and is a good example of why art therapy and other expressive therapies need to be </w:t>
      </w:r>
      <w:ins w:id="95" w:author="Microsoft Office User" w:date="2020-04-26T20:32:00Z">
        <w:r w:rsidR="00464426">
          <w:rPr>
            <w:rFonts w:ascii="Times New Roman" w:hAnsi="Times New Roman" w:cs="Times New Roman"/>
          </w:rPr>
          <w:t>better</w:t>
        </w:r>
      </w:ins>
      <w:r w:rsidRPr="001A275D">
        <w:rPr>
          <w:rFonts w:ascii="Times New Roman" w:hAnsi="Times New Roman" w:cs="Times New Roman"/>
        </w:rPr>
        <w:t xml:space="preserve"> implemented into every day life. Adults with anxiety disorder</w:t>
      </w:r>
      <w:r>
        <w:rPr>
          <w:rFonts w:ascii="Times New Roman" w:hAnsi="Times New Roman" w:cs="Times New Roman"/>
        </w:rPr>
        <w:t>s</w:t>
      </w:r>
      <w:r w:rsidRPr="001A275D">
        <w:rPr>
          <w:rFonts w:ascii="Times New Roman" w:hAnsi="Times New Roman" w:cs="Times New Roman"/>
        </w:rPr>
        <w:t xml:space="preserve"> are </w:t>
      </w:r>
      <w:r>
        <w:rPr>
          <w:rFonts w:ascii="Times New Roman" w:hAnsi="Times New Roman" w:cs="Times New Roman"/>
        </w:rPr>
        <w:t xml:space="preserve">also </w:t>
      </w:r>
      <w:r w:rsidRPr="001A275D">
        <w:rPr>
          <w:rFonts w:ascii="Times New Roman" w:hAnsi="Times New Roman" w:cs="Times New Roman"/>
        </w:rPr>
        <w:t xml:space="preserve">much more likely to suffer from </w:t>
      </w:r>
      <w:r>
        <w:rPr>
          <w:rFonts w:ascii="Times New Roman" w:hAnsi="Times New Roman" w:cs="Times New Roman"/>
        </w:rPr>
        <w:t>a co-occurring disorder such as depression. Surprisingly, n</w:t>
      </w:r>
      <w:r w:rsidRPr="001A275D">
        <w:rPr>
          <w:rFonts w:ascii="Times New Roman" w:hAnsi="Times New Roman" w:cs="Times New Roman"/>
        </w:rPr>
        <w:t xml:space="preserve">early one-half of those diagnosed with depression are also diagnosed with an anxiety disorder (ADAA, 2018). </w:t>
      </w:r>
    </w:p>
    <w:p w14:paraId="223345A5" w14:textId="7B778AF8" w:rsidR="00D91640" w:rsidRDefault="00646776" w:rsidP="00D91640">
      <w:pPr>
        <w:pStyle w:val="NoSpacing"/>
        <w:spacing w:line="480" w:lineRule="auto"/>
        <w:ind w:firstLine="720"/>
        <w:rPr>
          <w:rFonts w:ascii="Times New Roman" w:hAnsi="Times New Roman" w:cs="Times New Roman"/>
        </w:rPr>
      </w:pPr>
      <w:ins w:id="96" w:author="Microsoft Office User" w:date="2020-04-26T20:33:00Z">
        <w:r>
          <w:rPr>
            <w:rFonts w:ascii="Times New Roman" w:hAnsi="Times New Roman" w:cs="Times New Roman"/>
          </w:rPr>
          <w:lastRenderedPageBreak/>
          <w:t xml:space="preserve">In addition to anxiety, stress is also on the rise in the U.S. </w:t>
        </w:r>
      </w:ins>
      <w:r w:rsidR="00D91640" w:rsidRPr="001A275D">
        <w:rPr>
          <w:rFonts w:ascii="Times New Roman" w:hAnsi="Times New Roman" w:cs="Times New Roman"/>
        </w:rPr>
        <w:t xml:space="preserve"> According to the American Institute of Stress, about 83% of U</w:t>
      </w:r>
      <w:ins w:id="97" w:author="Microsoft Office User" w:date="2020-04-26T20:33:00Z">
        <w:r>
          <w:rPr>
            <w:rFonts w:ascii="Times New Roman" w:hAnsi="Times New Roman" w:cs="Times New Roman"/>
          </w:rPr>
          <w:t>.</w:t>
        </w:r>
      </w:ins>
      <w:r w:rsidR="00D91640" w:rsidRPr="001A275D">
        <w:rPr>
          <w:rFonts w:ascii="Times New Roman" w:hAnsi="Times New Roman" w:cs="Times New Roman"/>
        </w:rPr>
        <w:t>S</w:t>
      </w:r>
      <w:ins w:id="98" w:author="Microsoft Office User" w:date="2020-04-26T20:33:00Z">
        <w:r>
          <w:rPr>
            <w:rFonts w:ascii="Times New Roman" w:hAnsi="Times New Roman" w:cs="Times New Roman"/>
          </w:rPr>
          <w:t>.</w:t>
        </w:r>
      </w:ins>
      <w:r w:rsidR="00D91640" w:rsidRPr="001A275D">
        <w:rPr>
          <w:rFonts w:ascii="Times New Roman" w:hAnsi="Times New Roman" w:cs="Times New Roman"/>
        </w:rPr>
        <w:t xml:space="preserve"> workers suffer from work related stress (AIS, 2018). In general, about 55% of Americans are stressed during the day, and Americans are among the most stressed populations in the world (</w:t>
      </w:r>
      <w:ins w:id="99" w:author="Microsoft Office User" w:date="2020-04-26T20:33:00Z">
        <w:r>
          <w:rPr>
            <w:rFonts w:ascii="Times New Roman" w:hAnsi="Times New Roman" w:cs="Times New Roman"/>
          </w:rPr>
          <w:t>American</w:t>
        </w:r>
      </w:ins>
      <w:r w:rsidR="00D91640" w:rsidRPr="001A275D">
        <w:rPr>
          <w:rFonts w:ascii="Times New Roman" w:hAnsi="Times New Roman" w:cs="Times New Roman"/>
        </w:rPr>
        <w:t xml:space="preserve"> stress level is 20% higher than the world average of 35%) </w:t>
      </w:r>
      <w:proofErr w:type="gramStart"/>
      <w:r w:rsidR="00D91640" w:rsidRPr="001A275D">
        <w:rPr>
          <w:rFonts w:ascii="Times New Roman" w:hAnsi="Times New Roman" w:cs="Times New Roman"/>
        </w:rPr>
        <w:t>(AIS, 2018).</w:t>
      </w:r>
      <w:proofErr w:type="gramEnd"/>
      <w:r w:rsidR="00D91640" w:rsidRPr="001A275D">
        <w:rPr>
          <w:rFonts w:ascii="Times New Roman" w:hAnsi="Times New Roman" w:cs="Times New Roman"/>
        </w:rPr>
        <w:t xml:space="preserve"> Women are </w:t>
      </w:r>
      <w:r w:rsidR="00D91640">
        <w:rPr>
          <w:rFonts w:ascii="Times New Roman" w:hAnsi="Times New Roman" w:cs="Times New Roman"/>
        </w:rPr>
        <w:t xml:space="preserve">also </w:t>
      </w:r>
      <w:r w:rsidR="00D91640" w:rsidRPr="001A275D">
        <w:rPr>
          <w:rFonts w:ascii="Times New Roman" w:hAnsi="Times New Roman" w:cs="Times New Roman"/>
        </w:rPr>
        <w:t xml:space="preserve">more stressed than men, according to a survey by the American Psychological Association (APA, 2016). These statistics are alarming, especially because over one fourth of Americans said that workplace stress affected their personal relationships and home life (AIS). </w:t>
      </w:r>
    </w:p>
    <w:p w14:paraId="2BB345E7" w14:textId="25D74FC4" w:rsidR="00DB1E6D" w:rsidRDefault="000E02CD" w:rsidP="00D91640">
      <w:pPr>
        <w:pStyle w:val="NoSpacing"/>
        <w:spacing w:line="480" w:lineRule="auto"/>
        <w:ind w:firstLine="720"/>
        <w:rPr>
          <w:ins w:id="100" w:author="Microsoft Office User" w:date="2020-04-26T20:45:00Z"/>
          <w:rFonts w:ascii="Times New Roman" w:hAnsi="Times New Roman" w:cs="Times New Roman"/>
        </w:rPr>
      </w:pPr>
      <w:r>
        <w:rPr>
          <w:rFonts w:ascii="Times New Roman" w:hAnsi="Times New Roman" w:cs="Times New Roman"/>
        </w:rPr>
        <w:t xml:space="preserve">Interestingly enough, </w:t>
      </w:r>
      <w:ins w:id="101" w:author="Microsoft Office User" w:date="2020-04-26T20:34:00Z">
        <w:r w:rsidR="00646776">
          <w:rPr>
            <w:rFonts w:ascii="Times New Roman" w:hAnsi="Times New Roman" w:cs="Times New Roman"/>
          </w:rPr>
          <w:t>searching</w:t>
        </w:r>
      </w:ins>
      <w:r>
        <w:rPr>
          <w:rFonts w:ascii="Times New Roman" w:hAnsi="Times New Roman" w:cs="Times New Roman"/>
        </w:rPr>
        <w:t xml:space="preserve"> Google</w:t>
      </w:r>
      <w:ins w:id="102" w:author="Microsoft Office User" w:date="2020-04-26T20:34:00Z">
        <w:r w:rsidR="00646776">
          <w:rPr>
            <w:rFonts w:ascii="Times New Roman" w:hAnsi="Times New Roman" w:cs="Times New Roman"/>
          </w:rPr>
          <w:t xml:space="preserve"> for </w:t>
        </w:r>
      </w:ins>
      <w:r>
        <w:rPr>
          <w:rFonts w:ascii="Times New Roman" w:hAnsi="Times New Roman" w:cs="Times New Roman"/>
        </w:rPr>
        <w:t xml:space="preserve"> “Coronavirus Statistics</w:t>
      </w:r>
      <w:ins w:id="103" w:author="Microsoft Office User" w:date="2020-04-26T20:34:00Z">
        <w:r w:rsidR="00646776">
          <w:rPr>
            <w:rFonts w:ascii="Times New Roman" w:hAnsi="Times New Roman" w:cs="Times New Roman"/>
          </w:rPr>
          <w:t>,</w:t>
        </w:r>
      </w:ins>
      <w:r>
        <w:rPr>
          <w:rFonts w:ascii="Times New Roman" w:hAnsi="Times New Roman" w:cs="Times New Roman"/>
        </w:rPr>
        <w:t xml:space="preserve">” </w:t>
      </w:r>
      <w:ins w:id="104" w:author="Microsoft Office User" w:date="2020-04-26T20:35:00Z">
        <w:r w:rsidR="00646776">
          <w:rPr>
            <w:rFonts w:ascii="Times New Roman" w:hAnsi="Times New Roman" w:cs="Times New Roman"/>
          </w:rPr>
          <w:t xml:space="preserve">reveals that </w:t>
        </w:r>
      </w:ins>
      <w:r>
        <w:rPr>
          <w:rFonts w:ascii="Times New Roman" w:hAnsi="Times New Roman" w:cs="Times New Roman"/>
        </w:rPr>
        <w:t xml:space="preserve">the first </w:t>
      </w:r>
      <w:ins w:id="105" w:author="Microsoft Office User" w:date="2020-04-26T20:35:00Z">
        <w:r w:rsidR="00646776">
          <w:rPr>
            <w:rFonts w:ascii="Times New Roman" w:hAnsi="Times New Roman" w:cs="Times New Roman"/>
          </w:rPr>
          <w:t xml:space="preserve">reference </w:t>
        </w:r>
      </w:ins>
      <w:r>
        <w:rPr>
          <w:rFonts w:ascii="Times New Roman" w:hAnsi="Times New Roman" w:cs="Times New Roman"/>
        </w:rPr>
        <w:t xml:space="preserve">is an article that is titled: “How to relieve stress?” </w:t>
      </w:r>
      <w:ins w:id="106" w:author="Microsoft Office User" w:date="2020-04-26T20:36:00Z">
        <w:r w:rsidR="00646776">
          <w:rPr>
            <w:rFonts w:ascii="Times New Roman" w:hAnsi="Times New Roman" w:cs="Times New Roman"/>
          </w:rPr>
          <w:t xml:space="preserve">This underscores </w:t>
        </w:r>
      </w:ins>
      <w:r>
        <w:rPr>
          <w:rFonts w:ascii="Times New Roman" w:hAnsi="Times New Roman" w:cs="Times New Roman"/>
        </w:rPr>
        <w:t>how much our country, and the world, needs appropriate coping mechanisms right no</w:t>
      </w:r>
      <w:ins w:id="107" w:author="Amelia Brown" w:date="2020-05-07T22:42:00Z">
        <w:r w:rsidR="007D4601">
          <w:rPr>
            <w:rFonts w:ascii="Times New Roman" w:hAnsi="Times New Roman" w:cs="Times New Roman"/>
          </w:rPr>
          <w:t>w</w:t>
        </w:r>
      </w:ins>
      <w:ins w:id="108" w:author="Microsoft Office User" w:date="2020-04-26T20:38:00Z">
        <w:r w:rsidR="00646776">
          <w:rPr>
            <w:rFonts w:ascii="Times New Roman" w:hAnsi="Times New Roman" w:cs="Times New Roman"/>
          </w:rPr>
          <w:t>, especially because p</w:t>
        </w:r>
      </w:ins>
      <w:r>
        <w:rPr>
          <w:rFonts w:ascii="Times New Roman" w:hAnsi="Times New Roman" w:cs="Times New Roman"/>
        </w:rPr>
        <w:t xml:space="preserve">eople can’t do </w:t>
      </w:r>
      <w:ins w:id="109" w:author="Microsoft Office User" w:date="2020-04-26T20:36:00Z">
        <w:r w:rsidR="00646776">
          <w:rPr>
            <w:rFonts w:ascii="Times New Roman" w:hAnsi="Times New Roman" w:cs="Times New Roman"/>
          </w:rPr>
          <w:t xml:space="preserve">many </w:t>
        </w:r>
      </w:ins>
      <w:r>
        <w:rPr>
          <w:rFonts w:ascii="Times New Roman" w:hAnsi="Times New Roman" w:cs="Times New Roman"/>
        </w:rPr>
        <w:t>of things they would normally do to cope with stress,</w:t>
      </w:r>
      <w:ins w:id="110" w:author="Microsoft Office User" w:date="2020-04-26T20:37:00Z">
        <w:r w:rsidR="00646776">
          <w:rPr>
            <w:rFonts w:ascii="Times New Roman" w:hAnsi="Times New Roman" w:cs="Times New Roman"/>
          </w:rPr>
          <w:t xml:space="preserve"> </w:t>
        </w:r>
      </w:ins>
      <w:ins w:id="111" w:author="Microsoft Office User" w:date="2020-04-26T20:36:00Z">
        <w:r w:rsidR="00646776">
          <w:rPr>
            <w:rFonts w:ascii="Times New Roman" w:hAnsi="Times New Roman" w:cs="Times New Roman"/>
          </w:rPr>
          <w:t xml:space="preserve">such as </w:t>
        </w:r>
      </w:ins>
      <w:r>
        <w:rPr>
          <w:rFonts w:ascii="Times New Roman" w:hAnsi="Times New Roman" w:cs="Times New Roman"/>
        </w:rPr>
        <w:t>go</w:t>
      </w:r>
      <w:ins w:id="112" w:author="Microsoft Office User" w:date="2020-04-26T20:38:00Z">
        <w:r w:rsidR="00646776">
          <w:rPr>
            <w:rFonts w:ascii="Times New Roman" w:hAnsi="Times New Roman" w:cs="Times New Roman"/>
          </w:rPr>
          <w:t>ing</w:t>
        </w:r>
      </w:ins>
      <w:r>
        <w:rPr>
          <w:rFonts w:ascii="Times New Roman" w:hAnsi="Times New Roman" w:cs="Times New Roman"/>
        </w:rPr>
        <w:t xml:space="preserve"> to the gym</w:t>
      </w:r>
      <w:ins w:id="113" w:author="Amelia Brown" w:date="2020-05-07T22:43:00Z">
        <w:r w:rsidR="007D4601">
          <w:rPr>
            <w:rFonts w:ascii="Times New Roman" w:hAnsi="Times New Roman" w:cs="Times New Roman"/>
          </w:rPr>
          <w:t xml:space="preserve"> or out with friends</w:t>
        </w:r>
      </w:ins>
      <w:r>
        <w:rPr>
          <w:rFonts w:ascii="Times New Roman" w:hAnsi="Times New Roman" w:cs="Times New Roman"/>
        </w:rPr>
        <w:t xml:space="preserve">. People cannot scroll through social media or watch the news without being bombarded with the new death toll from Covid-19, and that is very hard on everyone’s mental health. People need an </w:t>
      </w:r>
      <w:ins w:id="114" w:author="Microsoft Office User" w:date="2020-04-26T20:42:00Z">
        <w:r w:rsidR="00646776">
          <w:rPr>
            <w:rFonts w:ascii="Times New Roman" w:hAnsi="Times New Roman" w:cs="Times New Roman"/>
          </w:rPr>
          <w:t xml:space="preserve">accessible </w:t>
        </w:r>
      </w:ins>
      <w:r>
        <w:rPr>
          <w:rFonts w:ascii="Times New Roman" w:hAnsi="Times New Roman" w:cs="Times New Roman"/>
        </w:rPr>
        <w:t>way to cope with all of the new stress and anxiety we have to face every day. Not only are businesses closed, but the fear of actually getting the virus is on everyone’s mind as well, of course. If one has an underlying health condition,</w:t>
      </w:r>
      <w:ins w:id="115" w:author="Microsoft Office User" w:date="2020-04-26T20:43:00Z">
        <w:r w:rsidR="00DB1E6D">
          <w:rPr>
            <w:rFonts w:ascii="Times New Roman" w:hAnsi="Times New Roman" w:cs="Times New Roman"/>
          </w:rPr>
          <w:t xml:space="preserve"> even the common condition of asthma, </w:t>
        </w:r>
      </w:ins>
      <w:r>
        <w:rPr>
          <w:rFonts w:ascii="Times New Roman" w:hAnsi="Times New Roman" w:cs="Times New Roman"/>
        </w:rPr>
        <w:t xml:space="preserve">the virus is even more deadly. </w:t>
      </w:r>
      <w:ins w:id="116" w:author="Microsoft Office User" w:date="2020-04-26T20:44:00Z">
        <w:r w:rsidR="00DB1E6D">
          <w:rPr>
            <w:rFonts w:ascii="Times New Roman" w:hAnsi="Times New Roman" w:cs="Times New Roman"/>
          </w:rPr>
          <w:t>Thus,</w:t>
        </w:r>
      </w:ins>
      <w:r>
        <w:rPr>
          <w:rFonts w:ascii="Times New Roman" w:hAnsi="Times New Roman" w:cs="Times New Roman"/>
        </w:rPr>
        <w:t xml:space="preserve"> the fear of dying</w:t>
      </w:r>
      <w:ins w:id="117" w:author="Microsoft Office User" w:date="2020-04-26T20:44:00Z">
        <w:r w:rsidR="00DB1E6D">
          <w:rPr>
            <w:rFonts w:ascii="Times New Roman" w:hAnsi="Times New Roman" w:cs="Times New Roman"/>
          </w:rPr>
          <w:t xml:space="preserve"> is added </w:t>
        </w:r>
      </w:ins>
      <w:ins w:id="118" w:author="Microsoft Office User" w:date="2020-04-26T20:45:00Z">
        <w:r w:rsidR="00DB1E6D">
          <w:rPr>
            <w:rFonts w:ascii="Times New Roman" w:hAnsi="Times New Roman" w:cs="Times New Roman"/>
          </w:rPr>
          <w:t>to economic stress</w:t>
        </w:r>
      </w:ins>
      <w:r>
        <w:rPr>
          <w:rFonts w:ascii="Times New Roman" w:hAnsi="Times New Roman" w:cs="Times New Roman"/>
        </w:rPr>
        <w:t xml:space="preserve">. </w:t>
      </w:r>
    </w:p>
    <w:p w14:paraId="0339086B" w14:textId="4F76C99A" w:rsidR="00705403" w:rsidRDefault="000E02CD">
      <w:pPr>
        <w:pStyle w:val="NoSpacing"/>
        <w:spacing w:line="480" w:lineRule="auto"/>
        <w:ind w:firstLine="720"/>
        <w:rPr>
          <w:ins w:id="119" w:author="Amelia Brown" w:date="2020-07-08T17:38:00Z"/>
          <w:rFonts w:ascii="Times New Roman" w:hAnsi="Times New Roman" w:cs="Times New Roman"/>
        </w:rPr>
        <w:pPrChange w:id="120" w:author="Amelia Brown" w:date="2020-07-08T17:38:00Z">
          <w:pPr>
            <w:pStyle w:val="NoSpacing"/>
            <w:spacing w:line="480" w:lineRule="auto"/>
          </w:pPr>
        </w:pPrChange>
      </w:pPr>
      <w:r>
        <w:rPr>
          <w:rFonts w:ascii="Times New Roman" w:hAnsi="Times New Roman" w:cs="Times New Roman"/>
        </w:rPr>
        <w:t>Art therapy</w:t>
      </w:r>
      <w:ins w:id="121" w:author="Microsoft Office User" w:date="2020-04-26T20:45:00Z">
        <w:r w:rsidR="00DB1E6D">
          <w:rPr>
            <w:rFonts w:ascii="Times New Roman" w:hAnsi="Times New Roman" w:cs="Times New Roman"/>
          </w:rPr>
          <w:t xml:space="preserve"> techniques can be practiced </w:t>
        </w:r>
      </w:ins>
      <w:r>
        <w:rPr>
          <w:rFonts w:ascii="Times New Roman" w:hAnsi="Times New Roman" w:cs="Times New Roman"/>
        </w:rPr>
        <w:t>at home</w:t>
      </w:r>
      <w:ins w:id="122" w:author="Microsoft Office User" w:date="2020-04-26T20:46:00Z">
        <w:r w:rsidR="00DB1E6D">
          <w:rPr>
            <w:rFonts w:ascii="Times New Roman" w:hAnsi="Times New Roman" w:cs="Times New Roman"/>
          </w:rPr>
          <w:t>, while people are</w:t>
        </w:r>
      </w:ins>
      <w:r>
        <w:rPr>
          <w:rFonts w:ascii="Times New Roman" w:hAnsi="Times New Roman" w:cs="Times New Roman"/>
        </w:rPr>
        <w:t xml:space="preserve"> in seclusion</w:t>
      </w:r>
      <w:ins w:id="123" w:author="Microsoft Office User" w:date="2020-04-26T20:46:00Z">
        <w:r w:rsidR="00DB1E6D">
          <w:rPr>
            <w:rFonts w:ascii="Times New Roman" w:hAnsi="Times New Roman" w:cs="Times New Roman"/>
          </w:rPr>
          <w:t xml:space="preserve">. “Zentangle” can be considered </w:t>
        </w:r>
      </w:ins>
      <w:ins w:id="124" w:author="Microsoft Office User" w:date="2020-04-26T20:47:00Z">
        <w:r w:rsidR="00DB1E6D">
          <w:rPr>
            <w:rFonts w:ascii="Times New Roman" w:hAnsi="Times New Roman" w:cs="Times New Roman"/>
          </w:rPr>
          <w:t>an</w:t>
        </w:r>
      </w:ins>
      <w:ins w:id="125" w:author="Microsoft Office User" w:date="2020-04-26T20:46:00Z">
        <w:r w:rsidR="00DB1E6D">
          <w:rPr>
            <w:rFonts w:ascii="Times New Roman" w:hAnsi="Times New Roman" w:cs="Times New Roman"/>
          </w:rPr>
          <w:t xml:space="preserve"> art therapy technique</w:t>
        </w:r>
      </w:ins>
      <w:ins w:id="126" w:author="Microsoft Office User" w:date="2020-04-26T20:47:00Z">
        <w:r w:rsidR="00DB1E6D">
          <w:rPr>
            <w:rFonts w:ascii="Times New Roman" w:hAnsi="Times New Roman" w:cs="Times New Roman"/>
          </w:rPr>
          <w:t xml:space="preserve"> that is among the most accessible given the minimal materials required: paper and a black pen.</w:t>
        </w:r>
      </w:ins>
      <w:r w:rsidR="00D91640" w:rsidRPr="001A275D">
        <w:rPr>
          <w:rFonts w:ascii="Times New Roman" w:hAnsi="Times New Roman" w:cs="Times New Roman"/>
        </w:rPr>
        <w:t xml:space="preserve"> </w:t>
      </w:r>
      <w:r w:rsidR="00D91640">
        <w:rPr>
          <w:rFonts w:ascii="Times New Roman" w:hAnsi="Times New Roman" w:cs="Times New Roman"/>
        </w:rPr>
        <w:t>“</w:t>
      </w:r>
      <w:r w:rsidR="00D91640" w:rsidRPr="001A275D">
        <w:rPr>
          <w:rFonts w:ascii="Times New Roman" w:hAnsi="Times New Roman" w:cs="Times New Roman"/>
        </w:rPr>
        <w:t>Zentangle</w:t>
      </w:r>
      <w:r w:rsidR="00D91640">
        <w:rPr>
          <w:rFonts w:ascii="Times New Roman" w:hAnsi="Times New Roman" w:cs="Times New Roman"/>
        </w:rPr>
        <w:t>”</w:t>
      </w:r>
      <w:r w:rsidR="00D91640" w:rsidRPr="001A275D">
        <w:rPr>
          <w:rFonts w:ascii="Times New Roman" w:hAnsi="Times New Roman" w:cs="Times New Roman"/>
        </w:rPr>
        <w:t xml:space="preserve"> is an easy-to-learn, relaxing, and fun way to create beautiful images by drawing structured patterns (Learn Zentangle, </w:t>
      </w:r>
      <w:proofErr w:type="spellStart"/>
      <w:r w:rsidR="00D91640" w:rsidRPr="001A275D">
        <w:rPr>
          <w:rFonts w:ascii="Times New Roman" w:hAnsi="Times New Roman" w:cs="Times New Roman"/>
        </w:rPr>
        <w:t>n.d.</w:t>
      </w:r>
      <w:proofErr w:type="spellEnd"/>
      <w:r w:rsidR="00D91640" w:rsidRPr="001A275D">
        <w:rPr>
          <w:rFonts w:ascii="Times New Roman" w:hAnsi="Times New Roman" w:cs="Times New Roman"/>
        </w:rPr>
        <w:t xml:space="preserve">). </w:t>
      </w:r>
      <w:r w:rsidR="00D91640" w:rsidRPr="001A275D">
        <w:rPr>
          <w:rFonts w:ascii="Times New Roman" w:hAnsi="Times New Roman" w:cs="Times New Roman"/>
        </w:rPr>
        <w:lastRenderedPageBreak/>
        <w:t>These patterns consist of combinations of dots, lines, simple curves, S-curves, and orbs, and they are called “tangles” (Learn Zentangle, n.d. p.1). “Zentangle</w:t>
      </w:r>
      <w:r w:rsidR="00D91640">
        <w:rPr>
          <w:rFonts w:ascii="Times New Roman" w:hAnsi="Times New Roman" w:cs="Times New Roman"/>
        </w:rPr>
        <w:t>”</w:t>
      </w:r>
      <w:r w:rsidR="00D91640" w:rsidRPr="001A275D">
        <w:rPr>
          <w:rFonts w:ascii="Times New Roman" w:hAnsi="Times New Roman" w:cs="Times New Roman"/>
        </w:rPr>
        <w:t xml:space="preserve"> is a non-representational and unplanned art form that lets </w:t>
      </w:r>
      <w:ins w:id="127" w:author="Microsoft Office User" w:date="2020-04-26T20:48:00Z">
        <w:r w:rsidR="00DB1E6D">
          <w:rPr>
            <w:rFonts w:ascii="Times New Roman" w:hAnsi="Times New Roman" w:cs="Times New Roman"/>
          </w:rPr>
          <w:t xml:space="preserve">the artist </w:t>
        </w:r>
      </w:ins>
      <w:r w:rsidR="00D91640" w:rsidRPr="001A275D">
        <w:rPr>
          <w:rFonts w:ascii="Times New Roman" w:hAnsi="Times New Roman" w:cs="Times New Roman"/>
        </w:rPr>
        <w:t xml:space="preserve">focus on each stroke and not worry about the result (Learn Zentangle, n.d. p.1). Rick Roberts and Maria Thomas created “The Zentangle Method” by combining meditation and calligraphy (Learn Zentangle, </w:t>
      </w:r>
      <w:proofErr w:type="spellStart"/>
      <w:r w:rsidR="00D91640" w:rsidRPr="001A275D">
        <w:rPr>
          <w:rFonts w:ascii="Times New Roman" w:hAnsi="Times New Roman" w:cs="Times New Roman"/>
        </w:rPr>
        <w:t>n.d.</w:t>
      </w:r>
      <w:proofErr w:type="spellEnd"/>
      <w:r w:rsidR="00D91640" w:rsidRPr="001A275D">
        <w:rPr>
          <w:rFonts w:ascii="Times New Roman" w:hAnsi="Times New Roman" w:cs="Times New Roman"/>
        </w:rPr>
        <w:t>).</w:t>
      </w:r>
      <w:r w:rsidR="00D91640" w:rsidRPr="001A275D">
        <w:rPr>
          <w:rFonts w:ascii="Times New Roman" w:hAnsi="Times New Roman" w:cs="Times New Roman"/>
          <w:color w:val="1A1919"/>
        </w:rPr>
        <w:t xml:space="preserve"> One day, Maria told Rick about how practicing these intricate designs in the background of her calligraphy put her into a flow-like state. This included feelings of “selflessness, timelessness, effortlessness, and a rich immersion in what she was doing” (About the </w:t>
      </w:r>
      <w:proofErr w:type="spellStart"/>
      <w:r w:rsidR="00D91640" w:rsidRPr="001A275D">
        <w:rPr>
          <w:rFonts w:ascii="Times New Roman" w:hAnsi="Times New Roman" w:cs="Times New Roman"/>
          <w:color w:val="1A1919"/>
        </w:rPr>
        <w:t>zentangle</w:t>
      </w:r>
      <w:proofErr w:type="spellEnd"/>
      <w:r w:rsidR="00D91640" w:rsidRPr="001A275D">
        <w:rPr>
          <w:rFonts w:ascii="Times New Roman" w:hAnsi="Times New Roman" w:cs="Times New Roman"/>
          <w:color w:val="1A1919"/>
        </w:rPr>
        <w:t xml:space="preserve"> method, n.d. p.1). This is when Rick </w:t>
      </w:r>
      <w:ins w:id="128" w:author="Microsoft Office User" w:date="2020-04-26T20:48:00Z">
        <w:r w:rsidR="00DB1E6D">
          <w:rPr>
            <w:rFonts w:ascii="Times New Roman" w:hAnsi="Times New Roman" w:cs="Times New Roman"/>
            <w:color w:val="1A1919"/>
          </w:rPr>
          <w:t xml:space="preserve">noted </w:t>
        </w:r>
      </w:ins>
      <w:r w:rsidR="00D91640" w:rsidRPr="001A275D">
        <w:rPr>
          <w:rFonts w:ascii="Times New Roman" w:hAnsi="Times New Roman" w:cs="Times New Roman"/>
          <w:color w:val="1A1919"/>
        </w:rPr>
        <w:t>that she was also describing mediation. Thus, “Zentangle” was born</w:t>
      </w:r>
      <w:r w:rsidR="00D91640">
        <w:rPr>
          <w:rFonts w:ascii="Times New Roman" w:hAnsi="Times New Roman" w:cs="Times New Roman"/>
          <w:color w:val="1A1919"/>
        </w:rPr>
        <w:t>. The “Zentangle” m</w:t>
      </w:r>
      <w:r w:rsidR="00D91640" w:rsidRPr="001A275D">
        <w:rPr>
          <w:rFonts w:ascii="Times New Roman" w:hAnsi="Times New Roman" w:cs="Times New Roman"/>
          <w:color w:val="1A1919"/>
        </w:rPr>
        <w:t xml:space="preserve">ethod involves using pattern drawing to enter a state of mindfulness and flow (Schwarzer, et. al. </w:t>
      </w:r>
      <w:proofErr w:type="spellStart"/>
      <w:r w:rsidR="00D91640" w:rsidRPr="001A275D">
        <w:rPr>
          <w:rFonts w:ascii="Times New Roman" w:hAnsi="Times New Roman" w:cs="Times New Roman"/>
          <w:color w:val="1A1919"/>
        </w:rPr>
        <w:t>n.d</w:t>
      </w:r>
      <w:proofErr w:type="spellEnd"/>
      <w:r w:rsidR="00D91640" w:rsidRPr="001A275D">
        <w:rPr>
          <w:rFonts w:ascii="Times New Roman" w:hAnsi="Times New Roman" w:cs="Times New Roman"/>
          <w:color w:val="1A1919"/>
        </w:rPr>
        <w:t xml:space="preserve">). </w:t>
      </w:r>
      <w:r w:rsidR="00D91640" w:rsidRPr="001A275D">
        <w:rPr>
          <w:rFonts w:ascii="Times New Roman" w:hAnsi="Times New Roman" w:cs="Times New Roman"/>
        </w:rPr>
        <w:t xml:space="preserve"> On the official Zentangle website</w:t>
      </w:r>
      <w:ins w:id="129" w:author="Microsoft Office User" w:date="2020-04-26T20:49:00Z">
        <w:r w:rsidR="00DB1E6D">
          <w:rPr>
            <w:rFonts w:ascii="Times New Roman" w:hAnsi="Times New Roman" w:cs="Times New Roman"/>
          </w:rPr>
          <w:t xml:space="preserve"> (</w:t>
        </w:r>
      </w:ins>
      <w:ins w:id="130" w:author="Amelia Brown" w:date="2020-05-07T22:57:00Z">
        <w:r w:rsidR="00FB683D">
          <w:rPr>
            <w:rFonts w:ascii="Times New Roman" w:hAnsi="Times New Roman" w:cs="Times New Roman"/>
          </w:rPr>
          <w:t>www.zentangle.com</w:t>
        </w:r>
      </w:ins>
      <w:ins w:id="131" w:author="Microsoft Office User" w:date="2020-04-26T20:49:00Z">
        <w:r w:rsidR="00DB1E6D">
          <w:rPr>
            <w:rFonts w:ascii="Times New Roman" w:hAnsi="Times New Roman" w:cs="Times New Roman"/>
          </w:rPr>
          <w:t>)</w:t>
        </w:r>
      </w:ins>
      <w:r w:rsidR="00D91640" w:rsidRPr="001A275D">
        <w:rPr>
          <w:rFonts w:ascii="Times New Roman" w:hAnsi="Times New Roman" w:cs="Times New Roman"/>
        </w:rPr>
        <w:t>, there is a</w:t>
      </w:r>
      <w:ins w:id="132" w:author="Microsoft Office User" w:date="2020-04-26T20:49:00Z">
        <w:r w:rsidR="00DB1E6D">
          <w:rPr>
            <w:rFonts w:ascii="Times New Roman" w:hAnsi="Times New Roman" w:cs="Times New Roman"/>
          </w:rPr>
          <w:t xml:space="preserve">n </w:t>
        </w:r>
      </w:ins>
      <w:ins w:id="133" w:author="Amelia Brown" w:date="2020-05-07T22:58:00Z">
        <w:r w:rsidR="00FB683D">
          <w:rPr>
            <w:rFonts w:ascii="Times New Roman" w:hAnsi="Times New Roman" w:cs="Times New Roman"/>
          </w:rPr>
          <w:t>extensive</w:t>
        </w:r>
      </w:ins>
      <w:r w:rsidR="00D91640" w:rsidRPr="001A275D">
        <w:rPr>
          <w:rFonts w:ascii="Times New Roman" w:hAnsi="Times New Roman" w:cs="Times New Roman"/>
        </w:rPr>
        <w:t xml:space="preserve"> list of </w:t>
      </w:r>
      <w:ins w:id="134" w:author="Microsoft Office User" w:date="2020-04-26T20:49:00Z">
        <w:r w:rsidR="00DB1E6D">
          <w:rPr>
            <w:rFonts w:ascii="Times New Roman" w:hAnsi="Times New Roman" w:cs="Times New Roman"/>
          </w:rPr>
          <w:t>benefits the authors</w:t>
        </w:r>
      </w:ins>
      <w:r w:rsidR="00D91640" w:rsidRPr="001A275D">
        <w:rPr>
          <w:rFonts w:ascii="Times New Roman" w:hAnsi="Times New Roman" w:cs="Times New Roman"/>
        </w:rPr>
        <w:t xml:space="preserve"> claim </w:t>
      </w:r>
      <w:ins w:id="135" w:author="Microsoft Office User" w:date="2020-04-26T20:49:00Z">
        <w:r w:rsidR="00DB1E6D">
          <w:rPr>
            <w:rFonts w:ascii="Times New Roman" w:hAnsi="Times New Roman" w:cs="Times New Roman"/>
          </w:rPr>
          <w:t>can be</w:t>
        </w:r>
      </w:ins>
      <w:r w:rsidR="00D91640" w:rsidRPr="001A275D">
        <w:rPr>
          <w:rFonts w:ascii="Times New Roman" w:hAnsi="Times New Roman" w:cs="Times New Roman"/>
        </w:rPr>
        <w:t xml:space="preserve"> achieve</w:t>
      </w:r>
      <w:ins w:id="136" w:author="Amelia Brown" w:date="2020-05-07T22:56:00Z">
        <w:r w:rsidR="00FB683D">
          <w:rPr>
            <w:rFonts w:ascii="Times New Roman" w:hAnsi="Times New Roman" w:cs="Times New Roman"/>
          </w:rPr>
          <w:t>d</w:t>
        </w:r>
      </w:ins>
      <w:r w:rsidR="00D91640" w:rsidRPr="001A275D">
        <w:rPr>
          <w:rFonts w:ascii="Times New Roman" w:hAnsi="Times New Roman" w:cs="Times New Roman"/>
        </w:rPr>
        <w:t xml:space="preserve"> through the “Zentangle” method: one can </w:t>
      </w:r>
      <w:r w:rsidR="00D91640">
        <w:rPr>
          <w:rFonts w:ascii="Times New Roman" w:hAnsi="Times New Roman" w:cs="Times New Roman"/>
        </w:rPr>
        <w:t>“</w:t>
      </w:r>
      <w:r w:rsidR="00D91640" w:rsidRPr="001A275D">
        <w:rPr>
          <w:rFonts w:ascii="Times New Roman" w:hAnsi="Times New Roman" w:cs="Times New Roman"/>
        </w:rPr>
        <w:t>relax, focus, expand your imagination, trust your creativity, increase your awareness, respond confidently to the unexpected, discover the fun and healing in creative expression, feel gratitude and appreciation for this beautiful world and all that you can do, and most importantly: have fun!</w:t>
      </w:r>
      <w:r w:rsidR="00D91640">
        <w:rPr>
          <w:rFonts w:ascii="Times New Roman" w:hAnsi="Times New Roman" w:cs="Times New Roman"/>
        </w:rPr>
        <w:t>”</w:t>
      </w:r>
      <w:r w:rsidR="00D91640" w:rsidRPr="001A275D">
        <w:rPr>
          <w:rFonts w:ascii="Times New Roman" w:hAnsi="Times New Roman" w:cs="Times New Roman"/>
        </w:rPr>
        <w:t xml:space="preserve"> (Learn Zentangle, n.d.</w:t>
      </w:r>
      <w:ins w:id="137" w:author="Microsoft Office User" w:date="2020-04-26T20:50:00Z">
        <w:r w:rsidR="00DB1E6D">
          <w:rPr>
            <w:rFonts w:ascii="Times New Roman" w:hAnsi="Times New Roman" w:cs="Times New Roman"/>
          </w:rPr>
          <w:t>,</w:t>
        </w:r>
      </w:ins>
      <w:r w:rsidR="00D91640" w:rsidRPr="001A275D">
        <w:rPr>
          <w:rFonts w:ascii="Times New Roman" w:hAnsi="Times New Roman" w:cs="Times New Roman"/>
        </w:rPr>
        <w:t xml:space="preserve"> p.1). </w:t>
      </w:r>
      <w:r>
        <w:rPr>
          <w:rFonts w:ascii="Times New Roman" w:hAnsi="Times New Roman" w:cs="Times New Roman"/>
        </w:rPr>
        <w:t xml:space="preserve">In other words, this is something that everyone needs to add to </w:t>
      </w:r>
      <w:proofErr w:type="gramStart"/>
      <w:r>
        <w:rPr>
          <w:rFonts w:ascii="Times New Roman" w:hAnsi="Times New Roman" w:cs="Times New Roman"/>
        </w:rPr>
        <w:t>their</w:t>
      </w:r>
      <w:proofErr w:type="gramEnd"/>
      <w:r>
        <w:rPr>
          <w:rFonts w:ascii="Times New Roman" w:hAnsi="Times New Roman" w:cs="Times New Roman"/>
        </w:rPr>
        <w:t xml:space="preserve"> tool belt of coping methods.</w:t>
      </w:r>
    </w:p>
    <w:p w14:paraId="50787AA8" w14:textId="77777777" w:rsidR="00705403" w:rsidRPr="001A275D" w:rsidRDefault="00705403" w:rsidP="00705403">
      <w:pPr>
        <w:pStyle w:val="NoSpacing"/>
        <w:spacing w:line="480" w:lineRule="auto"/>
        <w:jc w:val="center"/>
        <w:rPr>
          <w:ins w:id="138" w:author="Amelia Brown" w:date="2020-07-08T17:38:00Z"/>
          <w:rFonts w:ascii="Times New Roman" w:hAnsi="Times New Roman" w:cs="Times New Roman"/>
          <w:b/>
        </w:rPr>
      </w:pPr>
      <w:ins w:id="139" w:author="Amelia Brown" w:date="2020-07-08T17:38:00Z">
        <w:r w:rsidRPr="001A275D">
          <w:rPr>
            <w:rFonts w:ascii="Times New Roman" w:hAnsi="Times New Roman" w:cs="Times New Roman"/>
            <w:b/>
          </w:rPr>
          <w:t>L</w:t>
        </w:r>
        <w:r w:rsidRPr="001A275D">
          <w:rPr>
            <w:rFonts w:ascii="Times New Roman" w:hAnsi="Times New Roman" w:cs="Times New Roman"/>
            <w:b/>
            <w:bCs/>
          </w:rPr>
          <w:t>iterature Review</w:t>
        </w:r>
      </w:ins>
    </w:p>
    <w:p w14:paraId="39065AAB" w14:textId="77777777" w:rsidR="00705403" w:rsidRPr="001A275D" w:rsidRDefault="00705403" w:rsidP="00705403">
      <w:pPr>
        <w:pStyle w:val="NoSpacing"/>
        <w:spacing w:line="480" w:lineRule="auto"/>
        <w:rPr>
          <w:ins w:id="140" w:author="Amelia Brown" w:date="2020-07-08T17:38:00Z"/>
          <w:rFonts w:ascii="Times New Roman" w:hAnsi="Times New Roman" w:cs="Times New Roman"/>
        </w:rPr>
      </w:pPr>
      <w:ins w:id="141" w:author="Amelia Brown" w:date="2020-07-08T17:38:00Z">
        <w:r>
          <w:rPr>
            <w:rFonts w:ascii="Times New Roman" w:hAnsi="Times New Roman" w:cs="Times New Roman"/>
          </w:rPr>
          <w:t> </w:t>
        </w:r>
        <w:r>
          <w:rPr>
            <w:rFonts w:ascii="Times New Roman" w:hAnsi="Times New Roman" w:cs="Times New Roman"/>
          </w:rPr>
          <w:tab/>
          <w:t>There are two</w:t>
        </w:r>
        <w:r w:rsidRPr="001A275D">
          <w:rPr>
            <w:rFonts w:ascii="Times New Roman" w:hAnsi="Times New Roman" w:cs="Times New Roman"/>
          </w:rPr>
          <w:t xml:space="preserve"> strong themes that emerged during my research into this question</w:t>
        </w:r>
        <w:r>
          <w:rPr>
            <w:rFonts w:ascii="Times New Roman" w:hAnsi="Times New Roman" w:cs="Times New Roman"/>
          </w:rPr>
          <w:t>:</w:t>
        </w:r>
        <w:r w:rsidRPr="00694B1E">
          <w:rPr>
            <w:rFonts w:ascii="Times New Roman" w:hAnsi="Times New Roman"/>
            <w:color w:val="1A1919"/>
          </w:rPr>
          <w:t xml:space="preserve"> </w:t>
        </w:r>
        <w:r>
          <w:rPr>
            <w:rFonts w:ascii="Times New Roman" w:hAnsi="Times New Roman"/>
            <w:color w:val="1A1919"/>
          </w:rPr>
          <w:t>How does art therapy and “Zentangle” reduce feelings of stress and anxiety?</w:t>
        </w:r>
        <w:r>
          <w:rPr>
            <w:rFonts w:ascii="Times New Roman" w:hAnsi="Times New Roman" w:cs="Times New Roman"/>
          </w:rPr>
          <w:t xml:space="preserve"> </w:t>
        </w:r>
        <w:r w:rsidRPr="001A275D">
          <w:rPr>
            <w:rFonts w:ascii="Times New Roman" w:hAnsi="Times New Roman" w:cs="Times New Roman"/>
          </w:rPr>
          <w:t>The</w:t>
        </w:r>
        <w:r>
          <w:rPr>
            <w:rFonts w:ascii="Times New Roman" w:hAnsi="Times New Roman" w:cs="Times New Roman"/>
          </w:rPr>
          <w:t>se</w:t>
        </w:r>
        <w:r w:rsidRPr="001A275D">
          <w:rPr>
            <w:rFonts w:ascii="Times New Roman" w:hAnsi="Times New Roman" w:cs="Times New Roman"/>
          </w:rPr>
          <w:t xml:space="preserve"> themes </w:t>
        </w:r>
        <w:r>
          <w:rPr>
            <w:rFonts w:ascii="Times New Roman" w:hAnsi="Times New Roman" w:cs="Times New Roman"/>
          </w:rPr>
          <w:t>are</w:t>
        </w:r>
        <w:r w:rsidRPr="001A275D">
          <w:rPr>
            <w:rFonts w:ascii="Times New Roman" w:hAnsi="Times New Roman" w:cs="Times New Roman"/>
          </w:rPr>
          <w:t xml:space="preserve">: </w:t>
        </w:r>
        <w:r>
          <w:rPr>
            <w:rFonts w:ascii="Times New Roman" w:hAnsi="Times New Roman" w:cs="Times New Roman"/>
          </w:rPr>
          <w:t xml:space="preserve">1) </w:t>
        </w:r>
        <w:r w:rsidRPr="001A275D">
          <w:rPr>
            <w:rFonts w:ascii="Times New Roman" w:hAnsi="Times New Roman" w:cs="Times New Roman"/>
          </w:rPr>
          <w:t xml:space="preserve">art therapy for stress, anxiety, and anxiety disorders, and </w:t>
        </w:r>
        <w:r>
          <w:rPr>
            <w:rFonts w:ascii="Times New Roman" w:hAnsi="Times New Roman" w:cs="Times New Roman"/>
          </w:rPr>
          <w:t xml:space="preserve">2) </w:t>
        </w:r>
        <w:r w:rsidRPr="001A275D">
          <w:rPr>
            <w:rFonts w:ascii="Times New Roman" w:hAnsi="Times New Roman" w:cs="Times New Roman"/>
          </w:rPr>
          <w:t xml:space="preserve">coloring and art therapy. Additional themes may arise </w:t>
        </w:r>
        <w:r>
          <w:rPr>
            <w:rFonts w:ascii="Times New Roman" w:hAnsi="Times New Roman" w:cs="Times New Roman"/>
          </w:rPr>
          <w:t xml:space="preserve">in the future </w:t>
        </w:r>
        <w:r w:rsidRPr="001A275D">
          <w:rPr>
            <w:rFonts w:ascii="Times New Roman" w:hAnsi="Times New Roman" w:cs="Times New Roman"/>
          </w:rPr>
          <w:t>as more research is conducted.</w:t>
        </w:r>
      </w:ins>
    </w:p>
    <w:p w14:paraId="43D13194" w14:textId="77777777" w:rsidR="00705403" w:rsidRPr="001A275D" w:rsidRDefault="00705403" w:rsidP="00705403">
      <w:pPr>
        <w:pStyle w:val="NoSpacing"/>
        <w:spacing w:line="480" w:lineRule="auto"/>
        <w:rPr>
          <w:ins w:id="142" w:author="Amelia Brown" w:date="2020-07-08T17:38:00Z"/>
          <w:rFonts w:ascii="Times New Roman" w:hAnsi="Times New Roman" w:cs="Times New Roman"/>
          <w:b/>
        </w:rPr>
      </w:pPr>
      <w:ins w:id="143" w:author="Amelia Brown" w:date="2020-07-08T17:38:00Z">
        <w:r>
          <w:rPr>
            <w:rFonts w:ascii="Times New Roman" w:hAnsi="Times New Roman" w:cs="Times New Roman"/>
            <w:b/>
          </w:rPr>
          <w:t xml:space="preserve">Art Therapy for </w:t>
        </w:r>
        <w:r w:rsidRPr="001A275D">
          <w:rPr>
            <w:rFonts w:ascii="Times New Roman" w:hAnsi="Times New Roman" w:cs="Times New Roman"/>
            <w:b/>
          </w:rPr>
          <w:t>Stress, Anxiety, and Anxiety Disorders</w:t>
        </w:r>
      </w:ins>
    </w:p>
    <w:p w14:paraId="4B67E457" w14:textId="77777777" w:rsidR="00705403" w:rsidRPr="001A275D" w:rsidRDefault="00705403" w:rsidP="00705403">
      <w:pPr>
        <w:pStyle w:val="NoSpacing"/>
        <w:spacing w:line="480" w:lineRule="auto"/>
        <w:ind w:firstLine="720"/>
        <w:rPr>
          <w:ins w:id="144" w:author="Amelia Brown" w:date="2020-07-08T17:38:00Z"/>
          <w:rFonts w:ascii="Times New Roman" w:hAnsi="Times New Roman" w:cs="Times New Roman"/>
          <w:color w:val="1A1919"/>
        </w:rPr>
      </w:pPr>
      <w:ins w:id="145" w:author="Amelia Brown" w:date="2020-07-08T17:38:00Z">
        <w:r w:rsidRPr="001A275D">
          <w:rPr>
            <w:rFonts w:ascii="Times New Roman" w:hAnsi="Times New Roman" w:cs="Times New Roman"/>
            <w:color w:val="1A1919"/>
          </w:rPr>
          <w:lastRenderedPageBreak/>
          <w:t>Anxiety disorders are among the most diagnosed mental health disorders in the adult</w:t>
        </w:r>
        <w:r>
          <w:rPr>
            <w:rFonts w:ascii="Times New Roman" w:hAnsi="Times New Roman" w:cs="Times New Roman"/>
            <w:color w:val="1A1919"/>
          </w:rPr>
          <w:t xml:space="preserve"> population, therefore need to be</w:t>
        </w:r>
        <w:r w:rsidRPr="001A275D">
          <w:rPr>
            <w:rFonts w:ascii="Times New Roman" w:hAnsi="Times New Roman" w:cs="Times New Roman"/>
            <w:color w:val="1A1919"/>
          </w:rPr>
          <w:t xml:space="preserve"> studied more often to yield more effective treatments (</w:t>
        </w:r>
        <w:proofErr w:type="spellStart"/>
        <w:r w:rsidRPr="001A275D">
          <w:rPr>
            <w:rFonts w:ascii="Times New Roman" w:hAnsi="Times New Roman" w:cs="Times New Roman"/>
            <w:color w:val="1A1919"/>
          </w:rPr>
          <w:t>Abbing</w:t>
        </w:r>
        <w:proofErr w:type="spellEnd"/>
        <w:r w:rsidRPr="001A275D">
          <w:rPr>
            <w:rFonts w:ascii="Times New Roman" w:hAnsi="Times New Roman" w:cs="Times New Roman"/>
            <w:color w:val="1A1919"/>
          </w:rPr>
          <w:t>, et.al</w:t>
        </w:r>
        <w:proofErr w:type="gramStart"/>
        <w:r w:rsidRPr="001A275D">
          <w:rPr>
            <w:rFonts w:ascii="Times New Roman" w:hAnsi="Times New Roman" w:cs="Times New Roman"/>
            <w:color w:val="1A1919"/>
          </w:rPr>
          <w:t>.,</w:t>
        </w:r>
        <w:proofErr w:type="gramEnd"/>
        <w:r w:rsidRPr="001A275D">
          <w:rPr>
            <w:rFonts w:ascii="Times New Roman" w:hAnsi="Times New Roman" w:cs="Times New Roman"/>
            <w:color w:val="1A1919"/>
          </w:rPr>
          <w:t xml:space="preserve"> 2018). Art therapy has been shown to be an effective treatment</w:t>
        </w:r>
        <w:r>
          <w:rPr>
            <w:rFonts w:ascii="Times New Roman" w:hAnsi="Times New Roman" w:cs="Times New Roman"/>
            <w:color w:val="1A1919"/>
          </w:rPr>
          <w:t xml:space="preserve"> for these anxiety disorders</w:t>
        </w:r>
        <w:r w:rsidRPr="001A275D">
          <w:rPr>
            <w:rFonts w:ascii="Times New Roman" w:hAnsi="Times New Roman" w:cs="Times New Roman"/>
            <w:color w:val="1A1919"/>
          </w:rPr>
          <w:t>, either among other therapies</w:t>
        </w:r>
        <w:r>
          <w:rPr>
            <w:rFonts w:ascii="Times New Roman" w:hAnsi="Times New Roman" w:cs="Times New Roman"/>
            <w:color w:val="1A1919"/>
          </w:rPr>
          <w:t xml:space="preserve"> (talk therapy, medication)</w:t>
        </w:r>
        <w:r w:rsidRPr="001A275D">
          <w:rPr>
            <w:rFonts w:ascii="Times New Roman" w:hAnsi="Times New Roman" w:cs="Times New Roman"/>
            <w:color w:val="1A1919"/>
          </w:rPr>
          <w:t xml:space="preserve"> or </w:t>
        </w:r>
        <w:r>
          <w:rPr>
            <w:rFonts w:ascii="Times New Roman" w:hAnsi="Times New Roman" w:cs="Times New Roman"/>
            <w:color w:val="1A1919"/>
          </w:rPr>
          <w:t xml:space="preserve">as a </w:t>
        </w:r>
        <w:r w:rsidRPr="001A275D">
          <w:rPr>
            <w:rFonts w:ascii="Times New Roman" w:hAnsi="Times New Roman" w:cs="Times New Roman"/>
            <w:color w:val="1A1919"/>
          </w:rPr>
          <w:t>stand-alone</w:t>
        </w:r>
        <w:r>
          <w:rPr>
            <w:rFonts w:ascii="Times New Roman" w:hAnsi="Times New Roman" w:cs="Times New Roman"/>
            <w:color w:val="1A1919"/>
          </w:rPr>
          <w:t xml:space="preserve"> method </w:t>
        </w:r>
        <w:r w:rsidRPr="001A275D">
          <w:rPr>
            <w:rFonts w:ascii="Times New Roman" w:hAnsi="Times New Roman" w:cs="Times New Roman"/>
            <w:color w:val="1A1919"/>
          </w:rPr>
          <w:t>(</w:t>
        </w:r>
        <w:proofErr w:type="spellStart"/>
        <w:r w:rsidRPr="001A275D">
          <w:rPr>
            <w:rFonts w:ascii="Times New Roman" w:hAnsi="Times New Roman" w:cs="Times New Roman"/>
            <w:color w:val="1A1919"/>
          </w:rPr>
          <w:t>Abbing</w:t>
        </w:r>
        <w:proofErr w:type="spellEnd"/>
        <w:r w:rsidRPr="001A275D">
          <w:rPr>
            <w:rFonts w:ascii="Times New Roman" w:hAnsi="Times New Roman" w:cs="Times New Roman"/>
            <w:color w:val="1A1919"/>
          </w:rPr>
          <w:t>, et.al</w:t>
        </w:r>
        <w:proofErr w:type="gramStart"/>
        <w:r w:rsidRPr="001A275D">
          <w:rPr>
            <w:rFonts w:ascii="Times New Roman" w:hAnsi="Times New Roman" w:cs="Times New Roman"/>
            <w:color w:val="1A1919"/>
          </w:rPr>
          <w:t>.,</w:t>
        </w:r>
        <w:proofErr w:type="gramEnd"/>
        <w:r w:rsidRPr="001A275D">
          <w:rPr>
            <w:rFonts w:ascii="Times New Roman" w:hAnsi="Times New Roman" w:cs="Times New Roman"/>
            <w:color w:val="1A1919"/>
          </w:rPr>
          <w:t xml:space="preserve"> 2018). Anxiety disorders affect 18.1 % of the U.S. population and is the number one mental health concern for women and the second for men (</w:t>
        </w:r>
        <w:proofErr w:type="spellStart"/>
        <w:r w:rsidRPr="001A275D">
          <w:rPr>
            <w:rFonts w:ascii="Times New Roman" w:hAnsi="Times New Roman" w:cs="Times New Roman"/>
            <w:color w:val="1A1919"/>
          </w:rPr>
          <w:t>Ashlock</w:t>
        </w:r>
        <w:proofErr w:type="spellEnd"/>
        <w:r w:rsidRPr="001A275D">
          <w:rPr>
            <w:rFonts w:ascii="Times New Roman" w:hAnsi="Times New Roman" w:cs="Times New Roman"/>
            <w:color w:val="1A1919"/>
          </w:rPr>
          <w:t xml:space="preserve">, Miller-Perrin, &amp; </w:t>
        </w:r>
        <w:proofErr w:type="spellStart"/>
        <w:r w:rsidRPr="001A275D">
          <w:rPr>
            <w:rFonts w:ascii="Times New Roman" w:hAnsi="Times New Roman" w:cs="Times New Roman"/>
            <w:color w:val="1A1919"/>
          </w:rPr>
          <w:t>Krumrei</w:t>
        </w:r>
        <w:proofErr w:type="spellEnd"/>
        <w:r w:rsidRPr="001A275D">
          <w:rPr>
            <w:rFonts w:ascii="Times New Roman" w:hAnsi="Times New Roman" w:cs="Times New Roman"/>
            <w:color w:val="1A1919"/>
          </w:rPr>
          <w:t xml:space="preserve">-Mancuso, 2018). For a lot of people with anxiety, non-verbal, experiential therapies like art therapy are also easier than verbal communication. </w:t>
        </w:r>
        <w:r>
          <w:rPr>
            <w:rFonts w:ascii="Times New Roman" w:hAnsi="Times New Roman" w:cs="Times New Roman"/>
            <w:color w:val="1A1919"/>
          </w:rPr>
          <w:t xml:space="preserve">One small piece of art therapy includes making mandalas. </w:t>
        </w:r>
        <w:r w:rsidRPr="001A275D">
          <w:rPr>
            <w:rFonts w:ascii="Times New Roman" w:hAnsi="Times New Roman" w:cs="Times New Roman"/>
            <w:color w:val="1A1919"/>
          </w:rPr>
          <w:t xml:space="preserve">Some evidence is </w:t>
        </w:r>
        <w:r>
          <w:rPr>
            <w:rFonts w:ascii="Times New Roman" w:hAnsi="Times New Roman" w:cs="Times New Roman"/>
            <w:color w:val="1A1919"/>
          </w:rPr>
          <w:t xml:space="preserve">also </w:t>
        </w:r>
        <w:r w:rsidRPr="001A275D">
          <w:rPr>
            <w:rFonts w:ascii="Times New Roman" w:hAnsi="Times New Roman" w:cs="Times New Roman"/>
            <w:color w:val="1A1919"/>
          </w:rPr>
          <w:t xml:space="preserve">available that supports the role of creating mandalas to </w:t>
        </w:r>
        <w:r>
          <w:rPr>
            <w:rFonts w:ascii="Times New Roman" w:hAnsi="Times New Roman" w:cs="Times New Roman"/>
            <w:color w:val="1A1919"/>
          </w:rPr>
          <w:t xml:space="preserve">positively </w:t>
        </w:r>
        <w:r w:rsidRPr="001A275D">
          <w:rPr>
            <w:rFonts w:ascii="Times New Roman" w:hAnsi="Times New Roman" w:cs="Times New Roman"/>
            <w:color w:val="1A1919"/>
          </w:rPr>
          <w:t xml:space="preserve">affect psychological </w:t>
        </w:r>
        <w:proofErr w:type="gramStart"/>
        <w:r w:rsidRPr="001A275D">
          <w:rPr>
            <w:rFonts w:ascii="Times New Roman" w:hAnsi="Times New Roman" w:cs="Times New Roman"/>
            <w:color w:val="1A1919"/>
          </w:rPr>
          <w:t>well being</w:t>
        </w:r>
        <w:proofErr w:type="gramEnd"/>
        <w:r w:rsidRPr="001A275D">
          <w:rPr>
            <w:rFonts w:ascii="Times New Roman" w:hAnsi="Times New Roman" w:cs="Times New Roman"/>
            <w:color w:val="1A1919"/>
          </w:rPr>
          <w:t xml:space="preserve"> and mood (</w:t>
        </w:r>
        <w:proofErr w:type="spellStart"/>
        <w:r w:rsidRPr="001A275D">
          <w:rPr>
            <w:rFonts w:ascii="Times New Roman" w:hAnsi="Times New Roman" w:cs="Times New Roman"/>
            <w:color w:val="1A1919"/>
          </w:rPr>
          <w:t>Ashlock</w:t>
        </w:r>
        <w:proofErr w:type="spellEnd"/>
        <w:r w:rsidRPr="001A275D">
          <w:rPr>
            <w:rFonts w:ascii="Times New Roman" w:hAnsi="Times New Roman" w:cs="Times New Roman"/>
            <w:color w:val="1A1919"/>
          </w:rPr>
          <w:t xml:space="preserve">, Miller-Perrin, &amp; </w:t>
        </w:r>
        <w:proofErr w:type="spellStart"/>
        <w:r w:rsidRPr="001A275D">
          <w:rPr>
            <w:rFonts w:ascii="Times New Roman" w:hAnsi="Times New Roman" w:cs="Times New Roman"/>
            <w:color w:val="1A1919"/>
          </w:rPr>
          <w:t>Krumrei</w:t>
        </w:r>
        <w:proofErr w:type="spellEnd"/>
        <w:r w:rsidRPr="001A275D">
          <w:rPr>
            <w:rFonts w:ascii="Times New Roman" w:hAnsi="Times New Roman" w:cs="Times New Roman"/>
            <w:color w:val="1A1919"/>
          </w:rPr>
          <w:t xml:space="preserve">-Mancuso, 2018). When </w:t>
        </w:r>
        <w:r>
          <w:rPr>
            <w:rFonts w:ascii="Times New Roman" w:hAnsi="Times New Roman" w:cs="Times New Roman"/>
            <w:color w:val="1A1919"/>
          </w:rPr>
          <w:t xml:space="preserve">mandala making was </w:t>
        </w:r>
        <w:r w:rsidRPr="001A275D">
          <w:rPr>
            <w:rFonts w:ascii="Times New Roman" w:hAnsi="Times New Roman" w:cs="Times New Roman"/>
            <w:color w:val="1A1919"/>
          </w:rPr>
          <w:t>compared to other coloring activities, it was found that the circular pattern of mandalas improved mood more effectively than other shapes, and adult coloring books use a lot of mandala-looking images on their pages (</w:t>
        </w:r>
        <w:proofErr w:type="spellStart"/>
        <w:r w:rsidRPr="001A275D">
          <w:rPr>
            <w:rFonts w:ascii="Times New Roman" w:hAnsi="Times New Roman" w:cs="Times New Roman"/>
            <w:color w:val="1A1919"/>
          </w:rPr>
          <w:t>Ashlock</w:t>
        </w:r>
        <w:proofErr w:type="spellEnd"/>
        <w:r w:rsidRPr="001A275D">
          <w:rPr>
            <w:rFonts w:ascii="Times New Roman" w:hAnsi="Times New Roman" w:cs="Times New Roman"/>
            <w:color w:val="1A1919"/>
          </w:rPr>
          <w:t xml:space="preserve">, Miller-Perrin, &amp; </w:t>
        </w:r>
        <w:proofErr w:type="spellStart"/>
        <w:r w:rsidRPr="001A275D">
          <w:rPr>
            <w:rFonts w:ascii="Times New Roman" w:hAnsi="Times New Roman" w:cs="Times New Roman"/>
            <w:color w:val="1A1919"/>
          </w:rPr>
          <w:t>Krumrei</w:t>
        </w:r>
        <w:proofErr w:type="spellEnd"/>
        <w:r w:rsidRPr="001A275D">
          <w:rPr>
            <w:rFonts w:ascii="Times New Roman" w:hAnsi="Times New Roman" w:cs="Times New Roman"/>
            <w:color w:val="1A1919"/>
          </w:rPr>
          <w:t>-Mancuso, 2018). Therefore, coloring images in adult coloring books might have the same positive effect on mood. This suggests that both coloring and mandala making among “Zentangle” techniques may reduce stress and anxiety and improve mood in adults.</w:t>
        </w:r>
        <w:r>
          <w:rPr>
            <w:rFonts w:ascii="Times New Roman" w:hAnsi="Times New Roman" w:cs="Times New Roman"/>
            <w:color w:val="1A1919"/>
          </w:rPr>
          <w:t xml:space="preserve"> This last statement then leads us right into our second theme, coloring and art therapy.</w:t>
        </w:r>
      </w:ins>
    </w:p>
    <w:p w14:paraId="6BAFB4D2" w14:textId="77777777" w:rsidR="00705403" w:rsidRPr="001A275D" w:rsidRDefault="00705403" w:rsidP="00705403">
      <w:pPr>
        <w:pStyle w:val="NoSpacing"/>
        <w:spacing w:line="480" w:lineRule="auto"/>
        <w:rPr>
          <w:ins w:id="146" w:author="Amelia Brown" w:date="2020-07-08T17:38:00Z"/>
          <w:rFonts w:ascii="Times New Roman" w:hAnsi="Times New Roman" w:cs="Times New Roman"/>
          <w:b/>
          <w:color w:val="1A1919"/>
        </w:rPr>
      </w:pPr>
      <w:ins w:id="147" w:author="Amelia Brown" w:date="2020-07-08T17:38:00Z">
        <w:r w:rsidRPr="001A275D">
          <w:rPr>
            <w:rFonts w:ascii="Times New Roman" w:hAnsi="Times New Roman" w:cs="Times New Roman"/>
            <w:b/>
            <w:color w:val="1A1919"/>
          </w:rPr>
          <w:t>Coloring and Art Therapy</w:t>
        </w:r>
      </w:ins>
    </w:p>
    <w:p w14:paraId="4EB8C69D" w14:textId="77777777" w:rsidR="00705403" w:rsidRPr="001A275D" w:rsidRDefault="00705403" w:rsidP="00705403">
      <w:pPr>
        <w:pStyle w:val="NoSpacing"/>
        <w:spacing w:line="480" w:lineRule="auto"/>
        <w:rPr>
          <w:ins w:id="148" w:author="Amelia Brown" w:date="2020-07-08T17:38:00Z"/>
          <w:rFonts w:ascii="Times New Roman" w:hAnsi="Times New Roman" w:cs="Times New Roman"/>
          <w:color w:val="222222"/>
        </w:rPr>
      </w:pPr>
      <w:ins w:id="149" w:author="Amelia Brown" w:date="2020-07-08T17:38:00Z">
        <w:r w:rsidRPr="001A275D">
          <w:rPr>
            <w:rFonts w:ascii="Times New Roman" w:hAnsi="Times New Roman" w:cs="Times New Roman"/>
            <w:color w:val="1A1919"/>
          </w:rPr>
          <w:tab/>
          <w:t>Coloring and art therapy are helpful for adults because it promotes creative mindfulness. Studies suggest that coloring is beneficial because it fosters mindfulness by engaging in a structured, detailed activity that also allows for some creativity (</w:t>
        </w:r>
        <w:proofErr w:type="spellStart"/>
        <w:r w:rsidRPr="001A275D">
          <w:rPr>
            <w:rFonts w:ascii="Times New Roman" w:hAnsi="Times New Roman" w:cs="Times New Roman"/>
            <w:color w:val="1A1919"/>
          </w:rPr>
          <w:t>Ashlock</w:t>
        </w:r>
        <w:proofErr w:type="spellEnd"/>
        <w:r w:rsidRPr="001A275D">
          <w:rPr>
            <w:rFonts w:ascii="Times New Roman" w:hAnsi="Times New Roman" w:cs="Times New Roman"/>
            <w:color w:val="1A1919"/>
          </w:rPr>
          <w:t xml:space="preserve">, Miller-Perrin, &amp; </w:t>
        </w:r>
        <w:proofErr w:type="spellStart"/>
        <w:r w:rsidRPr="001A275D">
          <w:rPr>
            <w:rFonts w:ascii="Times New Roman" w:hAnsi="Times New Roman" w:cs="Times New Roman"/>
            <w:color w:val="1A1919"/>
          </w:rPr>
          <w:t>Krumrei</w:t>
        </w:r>
        <w:proofErr w:type="spellEnd"/>
        <w:r w:rsidRPr="001A275D">
          <w:rPr>
            <w:rFonts w:ascii="Times New Roman" w:hAnsi="Times New Roman" w:cs="Times New Roman"/>
            <w:color w:val="1A1919"/>
          </w:rPr>
          <w:t>-Mancuso, 2018, p. 197). Coloring may also be a manner of achieving flow and may bring on a mindful, meditative, or attentive state (</w:t>
        </w:r>
        <w:proofErr w:type="spellStart"/>
        <w:r w:rsidRPr="001A275D">
          <w:rPr>
            <w:rFonts w:ascii="Times New Roman" w:hAnsi="Times New Roman" w:cs="Times New Roman"/>
            <w:color w:val="1A1919"/>
          </w:rPr>
          <w:t>Flett</w:t>
        </w:r>
        <w:proofErr w:type="spellEnd"/>
        <w:r w:rsidRPr="001A275D">
          <w:rPr>
            <w:rFonts w:ascii="Times New Roman" w:hAnsi="Times New Roman" w:cs="Times New Roman"/>
            <w:color w:val="1A1919"/>
          </w:rPr>
          <w:t xml:space="preserve">, Lie, Riordan, Thompson, Conner, &amp; </w:t>
        </w:r>
        <w:r w:rsidRPr="001A275D">
          <w:rPr>
            <w:rFonts w:ascii="Times New Roman" w:hAnsi="Times New Roman" w:cs="Times New Roman"/>
            <w:color w:val="1A1919"/>
          </w:rPr>
          <w:lastRenderedPageBreak/>
          <w:t>Hayne, 2017, p. 410). Studies show that coloring mandala and plaid designs showed greater anxiety reduction than just drawing freely (</w:t>
        </w:r>
        <w:proofErr w:type="spellStart"/>
        <w:r w:rsidRPr="001A275D">
          <w:rPr>
            <w:rFonts w:ascii="Times New Roman" w:hAnsi="Times New Roman" w:cs="Times New Roman"/>
            <w:color w:val="1A1919"/>
          </w:rPr>
          <w:t>Flett</w:t>
        </w:r>
        <w:proofErr w:type="spellEnd"/>
        <w:r w:rsidRPr="001A275D">
          <w:rPr>
            <w:rFonts w:ascii="Times New Roman" w:hAnsi="Times New Roman" w:cs="Times New Roman"/>
            <w:color w:val="1A1919"/>
          </w:rPr>
          <w:t>, et. al., 2017).</w:t>
        </w:r>
        <w:r>
          <w:rPr>
            <w:rFonts w:ascii="Times New Roman" w:hAnsi="Times New Roman" w:cs="Times New Roman"/>
            <w:color w:val="1A1919"/>
          </w:rPr>
          <w:t xml:space="preserve"> This might also be because many adults don’t see themselves as artists, so drawing freely may cause some anxiety. They may feel that they cannot draw, or that they don’t know what to draw.</w:t>
        </w:r>
        <w:r w:rsidRPr="001A275D">
          <w:rPr>
            <w:rFonts w:ascii="Times New Roman" w:hAnsi="Times New Roman" w:cs="Times New Roman"/>
            <w:color w:val="1A1919"/>
          </w:rPr>
          <w:t xml:space="preserve"> Studies also show that anxiety reduction can be achieved after just one coloring session (</w:t>
        </w:r>
        <w:proofErr w:type="spellStart"/>
        <w:r w:rsidRPr="001A275D">
          <w:rPr>
            <w:rFonts w:ascii="Times New Roman" w:hAnsi="Times New Roman" w:cs="Times New Roman"/>
            <w:color w:val="1A1919"/>
          </w:rPr>
          <w:t>Flett</w:t>
        </w:r>
        <w:proofErr w:type="spellEnd"/>
        <w:r w:rsidRPr="001A275D">
          <w:rPr>
            <w:rFonts w:ascii="Times New Roman" w:hAnsi="Times New Roman" w:cs="Times New Roman"/>
            <w:color w:val="1A1919"/>
          </w:rPr>
          <w:t xml:space="preserve">, et. al., 2017). </w:t>
        </w:r>
        <w:r w:rsidRPr="001A275D">
          <w:rPr>
            <w:rFonts w:ascii="Times New Roman" w:hAnsi="Times New Roman" w:cs="Times New Roman"/>
            <w:color w:val="222222"/>
            <w:highlight w:val="white"/>
          </w:rPr>
          <w:t>Research also suggests that the reason that coloring a predesigned mandala as opposed to making a free drawing is due to the “distraction effect” which maintains the participants’ attention, and thus distracts them from thinking about their anxiety (Lee, 2018). “Zentangle” also induces mindfulness by having the client focus on the intricate designs that the meditative art requires. Mindfulness and art therapy go hand in hand when reducing stress and anxiety.</w:t>
        </w:r>
      </w:ins>
    </w:p>
    <w:p w14:paraId="3E049297" w14:textId="1B20E8BF" w:rsidR="00705403" w:rsidRPr="00705403" w:rsidRDefault="00705403" w:rsidP="00705403">
      <w:pPr>
        <w:pStyle w:val="NoSpacing"/>
        <w:spacing w:line="480" w:lineRule="auto"/>
        <w:ind w:firstLine="720"/>
        <w:rPr>
          <w:rFonts w:ascii="Times New Roman" w:hAnsi="Times New Roman" w:cs="Times New Roman"/>
          <w:color w:val="1A1919"/>
        </w:rPr>
      </w:pPr>
      <w:ins w:id="150" w:author="Amelia Brown" w:date="2020-07-08T17:38:00Z">
        <w:r>
          <w:rPr>
            <w:rFonts w:ascii="Times New Roman" w:hAnsi="Times New Roman" w:cs="Times New Roman"/>
            <w:color w:val="1A1919"/>
          </w:rPr>
          <w:t xml:space="preserve">Coloring </w:t>
        </w:r>
        <w:r w:rsidRPr="001A275D">
          <w:rPr>
            <w:rFonts w:ascii="Times New Roman" w:hAnsi="Times New Roman" w:cs="Times New Roman"/>
            <w:color w:val="1A1919"/>
          </w:rPr>
          <w:t>and art therapy are</w:t>
        </w:r>
        <w:r>
          <w:rPr>
            <w:rFonts w:ascii="Times New Roman" w:hAnsi="Times New Roman" w:cs="Times New Roman"/>
            <w:color w:val="1A1919"/>
          </w:rPr>
          <w:t xml:space="preserve"> both</w:t>
        </w:r>
        <w:r w:rsidRPr="001A275D">
          <w:rPr>
            <w:rFonts w:ascii="Times New Roman" w:hAnsi="Times New Roman" w:cs="Times New Roman"/>
            <w:color w:val="1A1919"/>
          </w:rPr>
          <w:t xml:space="preserve"> highly accessible, and art materials required are minimal (</w:t>
        </w:r>
        <w:proofErr w:type="spellStart"/>
        <w:r w:rsidRPr="001A275D">
          <w:rPr>
            <w:rFonts w:ascii="Times New Roman" w:hAnsi="Times New Roman" w:cs="Times New Roman"/>
            <w:color w:val="1A1919"/>
          </w:rPr>
          <w:t>Flett</w:t>
        </w:r>
        <w:proofErr w:type="spellEnd"/>
        <w:r w:rsidRPr="001A275D">
          <w:rPr>
            <w:rFonts w:ascii="Times New Roman" w:hAnsi="Times New Roman" w:cs="Times New Roman"/>
            <w:color w:val="1A1919"/>
          </w:rPr>
          <w:t>, et. al., 2017). Coloring is also easily implemented into everyday life and both children an</w:t>
        </w:r>
        <w:r>
          <w:rPr>
            <w:rFonts w:ascii="Times New Roman" w:hAnsi="Times New Roman" w:cs="Times New Roman"/>
            <w:color w:val="1A1919"/>
          </w:rPr>
          <w:t>d</w:t>
        </w:r>
        <w:r w:rsidRPr="001A275D">
          <w:rPr>
            <w:rFonts w:ascii="Times New Roman" w:hAnsi="Times New Roman" w:cs="Times New Roman"/>
            <w:color w:val="1A1919"/>
          </w:rPr>
          <w:t xml:space="preserve"> adults ca</w:t>
        </w:r>
        <w:r>
          <w:rPr>
            <w:rFonts w:ascii="Times New Roman" w:hAnsi="Times New Roman" w:cs="Times New Roman"/>
            <w:color w:val="1A1919"/>
          </w:rPr>
          <w:t xml:space="preserve">n partake easily </w:t>
        </w:r>
        <w:r w:rsidRPr="001A275D">
          <w:rPr>
            <w:rFonts w:ascii="Times New Roman" w:hAnsi="Times New Roman" w:cs="Times New Roman"/>
            <w:color w:val="1A1919"/>
          </w:rPr>
          <w:t>(</w:t>
        </w:r>
        <w:proofErr w:type="spellStart"/>
        <w:r w:rsidRPr="001A275D">
          <w:rPr>
            <w:rFonts w:ascii="Times New Roman" w:hAnsi="Times New Roman" w:cs="Times New Roman"/>
            <w:color w:val="1A1919"/>
          </w:rPr>
          <w:t>Flett</w:t>
        </w:r>
        <w:proofErr w:type="spellEnd"/>
        <w:r w:rsidRPr="001A275D">
          <w:rPr>
            <w:rFonts w:ascii="Times New Roman" w:hAnsi="Times New Roman" w:cs="Times New Roman"/>
            <w:color w:val="1A1919"/>
          </w:rPr>
          <w:t>, et. al., 2017). “Zentangle” is also easily accessible and only requires a .01-micron pen (or any thin drawing utensil) and (usually white) paper</w:t>
        </w:r>
        <w:r>
          <w:rPr>
            <w:rFonts w:ascii="Times New Roman" w:hAnsi="Times New Roman" w:cs="Times New Roman"/>
            <w:color w:val="1A1919"/>
          </w:rPr>
          <w:t>.</w:t>
        </w:r>
        <w:r w:rsidRPr="001A275D">
          <w:rPr>
            <w:rFonts w:ascii="Times New Roman" w:hAnsi="Times New Roman" w:cs="Times New Roman"/>
            <w:color w:val="1A1919"/>
          </w:rPr>
          <w:t xml:space="preserve"> </w:t>
        </w:r>
        <w:r>
          <w:rPr>
            <w:rFonts w:ascii="Times New Roman" w:hAnsi="Times New Roman" w:cs="Times New Roman"/>
            <w:color w:val="1A1919"/>
          </w:rPr>
          <w:t>This is a very important piece of the puzzle, especially if someone is stuck in seclusion at home, and is looking for an easy coping mechanism.</w:t>
        </w:r>
      </w:ins>
    </w:p>
    <w:p w14:paraId="28E60EED" w14:textId="77777777" w:rsidR="00705403" w:rsidRPr="001A275D" w:rsidRDefault="00705403" w:rsidP="00705403">
      <w:pPr>
        <w:pStyle w:val="NoSpacing"/>
        <w:spacing w:line="480" w:lineRule="auto"/>
        <w:jc w:val="center"/>
        <w:rPr>
          <w:ins w:id="151" w:author="Amelia Brown" w:date="2020-07-08T17:40:00Z"/>
          <w:rFonts w:ascii="Times New Roman" w:hAnsi="Times New Roman" w:cs="Times New Roman"/>
          <w:b/>
          <w:bCs/>
        </w:rPr>
      </w:pPr>
      <w:ins w:id="152" w:author="Amelia Brown" w:date="2020-07-08T17:40:00Z">
        <w:r w:rsidRPr="001A275D">
          <w:rPr>
            <w:rFonts w:ascii="Times New Roman" w:hAnsi="Times New Roman" w:cs="Times New Roman"/>
            <w:b/>
            <w:bCs/>
          </w:rPr>
          <w:t>Data Collection, Analysis, and Structure</w:t>
        </w:r>
      </w:ins>
    </w:p>
    <w:p w14:paraId="1CD75FC9" w14:textId="77777777" w:rsidR="00705403" w:rsidRDefault="00705403" w:rsidP="00705403">
      <w:pPr>
        <w:pStyle w:val="NoSpacing"/>
        <w:spacing w:line="480" w:lineRule="auto"/>
        <w:rPr>
          <w:ins w:id="153" w:author="Amelia Brown" w:date="2020-07-08T17:40:00Z"/>
          <w:rFonts w:ascii="Times New Roman" w:hAnsi="Times New Roman" w:cs="Times New Roman"/>
          <w:bCs/>
        </w:rPr>
      </w:pPr>
      <w:ins w:id="154" w:author="Amelia Brown" w:date="2020-07-08T17:40:00Z">
        <w:r>
          <w:rPr>
            <w:rFonts w:ascii="Times New Roman" w:hAnsi="Times New Roman" w:cs="Times New Roman"/>
            <w:bCs/>
          </w:rPr>
          <w:tab/>
          <w:t xml:space="preserve">The researcher typically conducts his or her own art-based research or artwork, but </w:t>
        </w:r>
        <w:proofErr w:type="gramStart"/>
        <w:r>
          <w:rPr>
            <w:rFonts w:ascii="Times New Roman" w:hAnsi="Times New Roman" w:cs="Times New Roman"/>
            <w:bCs/>
          </w:rPr>
          <w:t>art based</w:t>
        </w:r>
        <w:proofErr w:type="gramEnd"/>
        <w:r>
          <w:rPr>
            <w:rFonts w:ascii="Times New Roman" w:hAnsi="Times New Roman" w:cs="Times New Roman"/>
            <w:bCs/>
          </w:rPr>
          <w:t xml:space="preserve"> methods can include</w:t>
        </w:r>
        <w:r w:rsidRPr="001A275D">
          <w:rPr>
            <w:rFonts w:ascii="Times New Roman" w:hAnsi="Times New Roman" w:cs="Times New Roman"/>
            <w:bCs/>
          </w:rPr>
          <w:t xml:space="preserve"> the observation of someone else’s</w:t>
        </w:r>
        <w:r>
          <w:rPr>
            <w:rFonts w:ascii="Times New Roman" w:hAnsi="Times New Roman" w:cs="Times New Roman"/>
            <w:bCs/>
          </w:rPr>
          <w:t xml:space="preserve"> </w:t>
        </w:r>
        <w:r w:rsidRPr="001A275D">
          <w:rPr>
            <w:rFonts w:ascii="Times New Roman" w:hAnsi="Times New Roman" w:cs="Times New Roman"/>
            <w:bCs/>
          </w:rPr>
          <w:t xml:space="preserve">art. </w:t>
        </w:r>
        <w:r>
          <w:rPr>
            <w:rFonts w:ascii="Times New Roman" w:hAnsi="Times New Roman" w:cs="Times New Roman"/>
            <w:bCs/>
          </w:rPr>
          <w:t>The first step in ABR research is to determine a research topic</w:t>
        </w:r>
        <w:r w:rsidRPr="001A275D">
          <w:rPr>
            <w:rFonts w:ascii="Times New Roman" w:hAnsi="Times New Roman" w:cs="Times New Roman"/>
            <w:bCs/>
          </w:rPr>
          <w:t xml:space="preserve"> that is interesting or aesthetically pleasing</w:t>
        </w:r>
        <w:r>
          <w:rPr>
            <w:rFonts w:ascii="Times New Roman" w:hAnsi="Times New Roman" w:cs="Times New Roman"/>
            <w:bCs/>
          </w:rPr>
          <w:t xml:space="preserve"> to the researcher</w:t>
        </w:r>
        <w:r w:rsidRPr="001A275D">
          <w:rPr>
            <w:rFonts w:ascii="Times New Roman" w:hAnsi="Times New Roman" w:cs="Times New Roman"/>
            <w:bCs/>
          </w:rPr>
          <w:t>. I</w:t>
        </w:r>
        <w:r>
          <w:rPr>
            <w:rFonts w:ascii="Times New Roman" w:hAnsi="Times New Roman" w:cs="Times New Roman"/>
            <w:bCs/>
          </w:rPr>
          <w:t xml:space="preserve"> decided to research</w:t>
        </w:r>
        <w:r w:rsidRPr="001A275D">
          <w:rPr>
            <w:rFonts w:ascii="Times New Roman" w:hAnsi="Times New Roman" w:cs="Times New Roman"/>
            <w:bCs/>
          </w:rPr>
          <w:t xml:space="preserve"> art therapy and “Zentangle” art.</w:t>
        </w:r>
        <w:r>
          <w:rPr>
            <w:rFonts w:ascii="Times New Roman" w:hAnsi="Times New Roman" w:cs="Times New Roman"/>
            <w:bCs/>
          </w:rPr>
          <w:t xml:space="preserve"> I chose to research art therapy because I am in my final year of my Master’s education in art therapy, and I decided to include “Zentangle” art because it was an interesting new type of art that I didn’t know much about, but had been seeing </w:t>
        </w:r>
        <w:r>
          <w:rPr>
            <w:rFonts w:ascii="Times New Roman" w:hAnsi="Times New Roman" w:cs="Times New Roman"/>
            <w:bCs/>
          </w:rPr>
          <w:lastRenderedPageBreak/>
          <w:t xml:space="preserve">here and there. I found it interesting because it was very intricate, and seemed like a lot of work to learn, but I was up for the challenge. </w:t>
        </w:r>
      </w:ins>
    </w:p>
    <w:p w14:paraId="0D8252A7" w14:textId="77777777" w:rsidR="00705403" w:rsidRDefault="00705403" w:rsidP="00705403">
      <w:pPr>
        <w:pStyle w:val="NoSpacing"/>
        <w:spacing w:line="480" w:lineRule="auto"/>
        <w:ind w:firstLine="720"/>
        <w:rPr>
          <w:ins w:id="155" w:author="Amelia Brown" w:date="2020-07-08T17:40:00Z"/>
          <w:rFonts w:ascii="Times New Roman" w:hAnsi="Times New Roman" w:cs="Times New Roman"/>
          <w:bCs/>
        </w:rPr>
      </w:pPr>
      <w:ins w:id="156" w:author="Amelia Brown" w:date="2020-07-08T17:40:00Z">
        <w:r>
          <w:rPr>
            <w:rFonts w:ascii="Times New Roman" w:hAnsi="Times New Roman" w:cs="Times New Roman"/>
            <w:bCs/>
          </w:rPr>
          <w:t>Next, the researcher conducts the required research on</w:t>
        </w:r>
        <w:r w:rsidRPr="001A275D">
          <w:rPr>
            <w:rFonts w:ascii="Times New Roman" w:hAnsi="Times New Roman" w:cs="Times New Roman"/>
            <w:bCs/>
          </w:rPr>
          <w:t xml:space="preserve"> the idea</w:t>
        </w:r>
        <w:r>
          <w:rPr>
            <w:rFonts w:ascii="Times New Roman" w:hAnsi="Times New Roman" w:cs="Times New Roman"/>
            <w:bCs/>
          </w:rPr>
          <w:t>, to figure out the background and similar studies that have been conducted previously</w:t>
        </w:r>
        <w:r w:rsidRPr="001A275D">
          <w:rPr>
            <w:rFonts w:ascii="Times New Roman" w:hAnsi="Times New Roman" w:cs="Times New Roman"/>
            <w:bCs/>
          </w:rPr>
          <w:t xml:space="preserve">. </w:t>
        </w:r>
        <w:r>
          <w:rPr>
            <w:rFonts w:ascii="Times New Roman" w:hAnsi="Times New Roman" w:cs="Times New Roman"/>
            <w:bCs/>
          </w:rPr>
          <w:t>The researcher looks into what has already been learned about the subject in question, and what still needs to be learned. I didn’t find too much background on “Zentangle,” because it is a fairly new technique. I found much more research on art therapy, but still no substantial number of publications. After reading published literature and studies on the topic, the researcher completes artwork. This includes making art and observing what they make. I did this by creating “Zentangle” art at my place of work, which is an Independent Living Facility for seniors, alongside a peer and some residents. I run activities there, so I created a new “class” for residents to come and learn how to make “</w:t>
        </w:r>
        <w:proofErr w:type="spellStart"/>
        <w:r>
          <w:rPr>
            <w:rFonts w:ascii="Times New Roman" w:hAnsi="Times New Roman" w:cs="Times New Roman"/>
            <w:bCs/>
          </w:rPr>
          <w:t>Zentangles</w:t>
        </w:r>
        <w:proofErr w:type="spellEnd"/>
        <w:r>
          <w:rPr>
            <w:rFonts w:ascii="Times New Roman" w:hAnsi="Times New Roman" w:cs="Times New Roman"/>
            <w:bCs/>
          </w:rPr>
          <w:t>” if they were interested. The “classes” were once a week, and lasted anywhere from 30 minutes to an hour. I have to put “classes” in quotations because I am not a certified Zentangle instructor, so I technically don’t teach the Zentangle Method. I had about 3 or 4 residents at each “class”.  We worked through the Zentangle book I had and learned how to make each different tangle. Everyone who came to create “Zentangle” art with me really enjoyed learning the different tangles and how to create each art piece, as did I. Some of the tangles were a little bit difficult for them to learn, but if they were interested enough they continued to come to the class to learn. Eventually the interest in the class died off and it was just Ben and I every week, so after a while we stopped the class.</w:t>
        </w:r>
      </w:ins>
    </w:p>
    <w:p w14:paraId="5BA97FB9" w14:textId="77777777" w:rsidR="00705403" w:rsidRDefault="00705403" w:rsidP="00705403">
      <w:pPr>
        <w:pStyle w:val="NoSpacing"/>
        <w:spacing w:line="480" w:lineRule="auto"/>
        <w:ind w:firstLine="720"/>
        <w:rPr>
          <w:ins w:id="157" w:author="Amelia Brown" w:date="2020-07-08T17:40:00Z"/>
          <w:rFonts w:ascii="Times New Roman" w:hAnsi="Times New Roman" w:cs="Times New Roman"/>
          <w:bCs/>
        </w:rPr>
      </w:pPr>
      <w:ins w:id="158" w:author="Amelia Brown" w:date="2020-07-08T17:40:00Z">
        <w:r>
          <w:rPr>
            <w:rFonts w:ascii="Times New Roman" w:hAnsi="Times New Roman" w:cs="Times New Roman"/>
            <w:bCs/>
          </w:rPr>
          <w:t xml:space="preserve">During these classes, I also worked with Ben. We worked together during these sessions, and also on our own separately. I worked with Ben a lot more often than my residents. We met once a week with the other residents, and several other times outside of the regularly scheduled </w:t>
        </w:r>
        <w:r>
          <w:rPr>
            <w:rFonts w:ascii="Times New Roman" w:hAnsi="Times New Roman" w:cs="Times New Roman"/>
            <w:bCs/>
          </w:rPr>
          <w:lastRenderedPageBreak/>
          <w:t>sessions. We did this for about three months before both of his parents passed. Afterward, we didn’t meet again because he was busy with other things, and we met exclusively at the senior living facility where they used to live.</w:t>
        </w:r>
      </w:ins>
    </w:p>
    <w:p w14:paraId="13D336B2" w14:textId="5ADD3760" w:rsidR="00705403" w:rsidRPr="00705403" w:rsidRDefault="00705403">
      <w:pPr>
        <w:pStyle w:val="NoSpacing"/>
        <w:spacing w:line="480" w:lineRule="auto"/>
        <w:ind w:firstLine="720"/>
        <w:rPr>
          <w:ins w:id="159" w:author="Amelia Brown" w:date="2020-07-08T17:40:00Z"/>
          <w:rFonts w:ascii="Times New Roman" w:hAnsi="Times New Roman" w:cs="Times New Roman"/>
          <w:color w:val="1A1919"/>
          <w:rPrChange w:id="160" w:author="Amelia Brown" w:date="2020-07-08T17:40:00Z">
            <w:rPr>
              <w:ins w:id="161" w:author="Amelia Brown" w:date="2020-07-08T17:40:00Z"/>
              <w:rFonts w:ascii="Times New Roman" w:hAnsi="Times New Roman"/>
              <w:b/>
            </w:rPr>
          </w:rPrChange>
        </w:rPr>
        <w:pPrChange w:id="162" w:author="Amelia Brown" w:date="2020-07-08T17:40:00Z">
          <w:pPr>
            <w:pStyle w:val="NoSpacing"/>
            <w:spacing w:line="480" w:lineRule="auto"/>
            <w:jc w:val="center"/>
          </w:pPr>
        </w:pPrChange>
      </w:pPr>
      <w:ins w:id="163" w:author="Amelia Brown" w:date="2020-07-08T17:40:00Z">
        <w:r w:rsidRPr="001A275D">
          <w:rPr>
            <w:rFonts w:ascii="Times New Roman" w:hAnsi="Times New Roman" w:cs="Times New Roman"/>
            <w:bCs/>
          </w:rPr>
          <w:t>After the artwork is completed, the researcher reevaluates the art piece(s) that they created, to analyze the value or effectiveness of the expression (</w:t>
        </w:r>
        <w:proofErr w:type="spellStart"/>
        <w:r w:rsidRPr="001A275D">
          <w:rPr>
            <w:rFonts w:ascii="Times New Roman" w:hAnsi="Times New Roman" w:cs="Times New Roman"/>
            <w:bCs/>
          </w:rPr>
          <w:t>Kapitan</w:t>
        </w:r>
        <w:proofErr w:type="spellEnd"/>
        <w:r w:rsidRPr="001A275D">
          <w:rPr>
            <w:rFonts w:ascii="Times New Roman" w:hAnsi="Times New Roman" w:cs="Times New Roman"/>
            <w:bCs/>
          </w:rPr>
          <w:t xml:space="preserve">, 2018). </w:t>
        </w:r>
        <w:r w:rsidRPr="001A275D">
          <w:rPr>
            <w:rFonts w:ascii="Times New Roman" w:hAnsi="Times New Roman" w:cs="Times New Roman"/>
            <w:color w:val="1A1919"/>
          </w:rPr>
          <w:t>This is the “re” in research, where the artist takes a backward glance at what they created; and this is called appreciation and discrimination (</w:t>
        </w:r>
        <w:proofErr w:type="spellStart"/>
        <w:r w:rsidRPr="001A275D">
          <w:rPr>
            <w:rFonts w:ascii="Times New Roman" w:hAnsi="Times New Roman" w:cs="Times New Roman"/>
            <w:color w:val="1A1919"/>
          </w:rPr>
          <w:t>Kapitan</w:t>
        </w:r>
        <w:proofErr w:type="spellEnd"/>
        <w:r w:rsidRPr="001A275D">
          <w:rPr>
            <w:rFonts w:ascii="Times New Roman" w:hAnsi="Times New Roman" w:cs="Times New Roman"/>
            <w:color w:val="1A1919"/>
          </w:rPr>
          <w:t xml:space="preserve">, 2018). </w:t>
        </w:r>
        <w:r>
          <w:rPr>
            <w:rFonts w:ascii="Times New Roman" w:hAnsi="Times New Roman" w:cs="Times New Roman"/>
            <w:color w:val="1A1919"/>
          </w:rPr>
          <w:t xml:space="preserve">I did this part of the research by re-evaluating my “Zentangle” art, and also learning embroidery. The embroidery is important here because it reminded me a lot of the structure of “Zentangle” art, and could also be used in art therapy. I can now teach others now to do both “Zentangle” based art, and also embroidery. The final step in Art-Based Research is to </w:t>
        </w:r>
        <w:r w:rsidRPr="001A275D">
          <w:rPr>
            <w:rFonts w:ascii="Times New Roman" w:hAnsi="Times New Roman" w:cs="Times New Roman"/>
            <w:color w:val="1A1919"/>
          </w:rPr>
          <w:t xml:space="preserve">publish my findings, and possibly display the art in a public location that will make the research available for others to view, which is </w:t>
        </w:r>
        <w:r>
          <w:rPr>
            <w:rFonts w:ascii="Times New Roman" w:hAnsi="Times New Roman" w:cs="Times New Roman"/>
            <w:color w:val="1A1919"/>
          </w:rPr>
          <w:t xml:space="preserve">partially being fulfilled in this final Masters essay </w:t>
        </w:r>
        <w:r w:rsidRPr="001A275D">
          <w:rPr>
            <w:rFonts w:ascii="Times New Roman" w:hAnsi="Times New Roman" w:cs="Times New Roman"/>
            <w:color w:val="1A1919"/>
          </w:rPr>
          <w:t>(</w:t>
        </w:r>
        <w:proofErr w:type="spellStart"/>
        <w:r w:rsidRPr="001A275D">
          <w:rPr>
            <w:rFonts w:ascii="Times New Roman" w:hAnsi="Times New Roman" w:cs="Times New Roman"/>
            <w:color w:val="1A1919"/>
          </w:rPr>
          <w:t>Kapitan</w:t>
        </w:r>
        <w:proofErr w:type="spellEnd"/>
        <w:r w:rsidRPr="001A275D">
          <w:rPr>
            <w:rFonts w:ascii="Times New Roman" w:hAnsi="Times New Roman" w:cs="Times New Roman"/>
            <w:color w:val="1A1919"/>
          </w:rPr>
          <w:t xml:space="preserve">, 2018). </w:t>
        </w:r>
      </w:ins>
    </w:p>
    <w:p w14:paraId="05CC499D" w14:textId="77777777" w:rsidR="00D91640" w:rsidRDefault="00D91640" w:rsidP="00D07F45">
      <w:pPr>
        <w:pStyle w:val="NoSpacing"/>
        <w:spacing w:line="480" w:lineRule="auto"/>
        <w:jc w:val="center"/>
        <w:rPr>
          <w:rFonts w:ascii="Times New Roman" w:hAnsi="Times New Roman"/>
          <w:b/>
        </w:rPr>
      </w:pPr>
      <w:r>
        <w:rPr>
          <w:rFonts w:ascii="Times New Roman" w:hAnsi="Times New Roman"/>
          <w:b/>
        </w:rPr>
        <w:t>Methods</w:t>
      </w:r>
    </w:p>
    <w:p w14:paraId="0930AFC8" w14:textId="762FD82F" w:rsidR="00D91640" w:rsidRDefault="00DB1E6D" w:rsidP="00D91640">
      <w:pPr>
        <w:pStyle w:val="NoSpacing"/>
        <w:spacing w:line="480" w:lineRule="auto"/>
        <w:ind w:firstLine="720"/>
        <w:rPr>
          <w:rFonts w:ascii="Times New Roman" w:hAnsi="Times New Roman"/>
          <w:color w:val="1A1919"/>
        </w:rPr>
      </w:pPr>
      <w:ins w:id="164" w:author="Microsoft Office User" w:date="2020-04-26T20:50:00Z">
        <w:r>
          <w:rPr>
            <w:rFonts w:ascii="Times New Roman" w:hAnsi="Times New Roman"/>
            <w:color w:val="1A1919"/>
          </w:rPr>
          <w:t xml:space="preserve">My </w:t>
        </w:r>
      </w:ins>
      <w:r w:rsidR="00D91640">
        <w:rPr>
          <w:rFonts w:ascii="Times New Roman" w:hAnsi="Times New Roman"/>
          <w:color w:val="1A1919"/>
        </w:rPr>
        <w:t>study uses Art-Based Research (ABR), in which art is the basis of inquiry. Art-Based Research can be defined as “the systematic use of the artistic process, the actual making of artistic expressions in all of the different forms of the arts, as a primary way of understanding and examining experience by both researchers and the people that they involve in their studies” (</w:t>
      </w:r>
      <w:proofErr w:type="spellStart"/>
      <w:r w:rsidR="00D91640">
        <w:rPr>
          <w:rFonts w:ascii="Times New Roman" w:hAnsi="Times New Roman"/>
          <w:color w:val="1A1919"/>
        </w:rPr>
        <w:t>McNiff</w:t>
      </w:r>
      <w:proofErr w:type="spellEnd"/>
      <w:r w:rsidR="00D91640">
        <w:rPr>
          <w:rFonts w:ascii="Times New Roman" w:hAnsi="Times New Roman"/>
          <w:color w:val="1A1919"/>
        </w:rPr>
        <w:t>, 2008</w:t>
      </w:r>
      <w:ins w:id="165" w:author="Microsoft Office User" w:date="2020-04-26T20:50:00Z">
        <w:r>
          <w:rPr>
            <w:rFonts w:ascii="Times New Roman" w:hAnsi="Times New Roman"/>
            <w:color w:val="1A1919"/>
          </w:rPr>
          <w:t>,</w:t>
        </w:r>
      </w:ins>
      <w:r w:rsidR="00D91640">
        <w:rPr>
          <w:rFonts w:ascii="Times New Roman" w:hAnsi="Times New Roman"/>
          <w:color w:val="1A1919"/>
        </w:rPr>
        <w:t xml:space="preserve"> </w:t>
      </w:r>
      <w:ins w:id="166" w:author="Microsoft Office User" w:date="2020-04-26T20:50:00Z">
        <w:r>
          <w:rPr>
            <w:rFonts w:ascii="Times New Roman" w:hAnsi="Times New Roman"/>
            <w:color w:val="1A1919"/>
          </w:rPr>
          <w:t>p</w:t>
        </w:r>
      </w:ins>
      <w:r w:rsidR="00D91640">
        <w:rPr>
          <w:rFonts w:ascii="Times New Roman" w:hAnsi="Times New Roman"/>
          <w:color w:val="1A1919"/>
        </w:rPr>
        <w:t>. 29). ABR is used in investigations where art plays a significant role in research, but it cannot be used in every situation involving art and art therapy. Since artistic expression is essentially heuristic, introspective, and deeply personal, there needs to be a complementary focus in Art-Based Research on how the work can be of use to others and how it connects to practices in the discipline (</w:t>
      </w:r>
      <w:proofErr w:type="spellStart"/>
      <w:r w:rsidR="00D91640">
        <w:rPr>
          <w:rFonts w:ascii="Times New Roman" w:hAnsi="Times New Roman"/>
          <w:color w:val="1A1919"/>
        </w:rPr>
        <w:t>McNiff</w:t>
      </w:r>
      <w:proofErr w:type="spellEnd"/>
      <w:r w:rsidR="00D91640">
        <w:rPr>
          <w:rFonts w:ascii="Times New Roman" w:hAnsi="Times New Roman"/>
          <w:color w:val="1A1919"/>
        </w:rPr>
        <w:t xml:space="preserve">, 2008). This method can be really inspiring for so </w:t>
      </w:r>
      <w:r w:rsidR="00D91640">
        <w:rPr>
          <w:rFonts w:ascii="Times New Roman" w:hAnsi="Times New Roman"/>
          <w:color w:val="1A1919"/>
        </w:rPr>
        <w:lastRenderedPageBreak/>
        <w:t xml:space="preserve">many different research questions. ABR is unique and so necessary in the field of art therapy. This type of research is appropriate in this particular study because there are few studies published about art therapy, and even fewer about the “Zentangle” method. There </w:t>
      </w:r>
      <w:r w:rsidR="00AB2576">
        <w:rPr>
          <w:rFonts w:ascii="Times New Roman" w:hAnsi="Times New Roman"/>
          <w:color w:val="1A1919"/>
        </w:rPr>
        <w:t>is a myriad of different ways to conduct</w:t>
      </w:r>
      <w:r w:rsidR="00D91640">
        <w:rPr>
          <w:rFonts w:ascii="Times New Roman" w:hAnsi="Times New Roman"/>
          <w:color w:val="1A1919"/>
        </w:rPr>
        <w:t xml:space="preserve"> Art-Based Research. The most basic steps are: 1) Research, 2) Practice, and 3) Reflection.</w:t>
      </w:r>
    </w:p>
    <w:p w14:paraId="08D8C81D" w14:textId="0771DA3E" w:rsidR="00D07F45" w:rsidRDefault="00D07F45" w:rsidP="00D07F45">
      <w:pPr>
        <w:pStyle w:val="NoSpacing"/>
        <w:spacing w:line="480" w:lineRule="auto"/>
        <w:rPr>
          <w:rFonts w:ascii="Times New Roman" w:hAnsi="Times New Roman"/>
          <w:b/>
          <w:color w:val="1A1919"/>
        </w:rPr>
      </w:pPr>
      <w:r>
        <w:rPr>
          <w:rFonts w:ascii="Times New Roman" w:hAnsi="Times New Roman"/>
          <w:b/>
          <w:color w:val="1A1919"/>
        </w:rPr>
        <w:t>Research</w:t>
      </w:r>
    </w:p>
    <w:p w14:paraId="2BD4316C" w14:textId="2AF96BBA" w:rsidR="00D91640" w:rsidRDefault="00D91640" w:rsidP="00D91640">
      <w:pPr>
        <w:pStyle w:val="NoSpacing"/>
        <w:spacing w:line="480" w:lineRule="auto"/>
        <w:ind w:firstLine="720"/>
        <w:rPr>
          <w:rFonts w:ascii="Times New Roman" w:hAnsi="Times New Roman"/>
          <w:color w:val="1A1919"/>
        </w:rPr>
      </w:pPr>
      <w:r>
        <w:rPr>
          <w:rFonts w:ascii="Times New Roman" w:hAnsi="Times New Roman"/>
          <w:color w:val="1A1919"/>
        </w:rPr>
        <w:t>The first phase</w:t>
      </w:r>
      <w:r w:rsidR="00AB2576">
        <w:rPr>
          <w:rFonts w:ascii="Times New Roman" w:hAnsi="Times New Roman"/>
          <w:color w:val="1A1919"/>
        </w:rPr>
        <w:t xml:space="preserve"> of Art-Based Research consists</w:t>
      </w:r>
      <w:r>
        <w:rPr>
          <w:rFonts w:ascii="Times New Roman" w:hAnsi="Times New Roman"/>
          <w:color w:val="1A1919"/>
        </w:rPr>
        <w:t xml:space="preserve"> of finding articles to </w:t>
      </w:r>
      <w:ins w:id="167" w:author="Microsoft Office User" w:date="2020-04-26T20:51:00Z">
        <w:r w:rsidR="00DB1E6D">
          <w:rPr>
            <w:rFonts w:ascii="Times New Roman" w:hAnsi="Times New Roman"/>
            <w:color w:val="1A1919"/>
          </w:rPr>
          <w:t>inform</w:t>
        </w:r>
      </w:ins>
      <w:r>
        <w:rPr>
          <w:rFonts w:ascii="Times New Roman" w:hAnsi="Times New Roman"/>
          <w:color w:val="1A1919"/>
        </w:rPr>
        <w:t xml:space="preserve"> the research question</w:t>
      </w:r>
      <w:ins w:id="168" w:author="Microsoft Office User" w:date="2020-04-26T20:51:00Z">
        <w:r w:rsidR="00DB1E6D">
          <w:rPr>
            <w:rFonts w:ascii="Times New Roman" w:hAnsi="Times New Roman"/>
            <w:color w:val="1A1919"/>
          </w:rPr>
          <w:t>, which is</w:t>
        </w:r>
      </w:ins>
      <w:r>
        <w:rPr>
          <w:rFonts w:ascii="Times New Roman" w:hAnsi="Times New Roman"/>
          <w:color w:val="1A1919"/>
        </w:rPr>
        <w:t xml:space="preserve">: How does </w:t>
      </w:r>
      <w:ins w:id="169" w:author="Microsoft Office User" w:date="2020-04-26T20:51:00Z">
        <w:r w:rsidR="00DB1E6D">
          <w:rPr>
            <w:rFonts w:ascii="Times New Roman" w:hAnsi="Times New Roman"/>
            <w:color w:val="1A1919"/>
          </w:rPr>
          <w:t>a</w:t>
        </w:r>
      </w:ins>
      <w:r>
        <w:rPr>
          <w:rFonts w:ascii="Times New Roman" w:hAnsi="Times New Roman"/>
          <w:color w:val="1A1919"/>
        </w:rPr>
        <w:t xml:space="preserve">rt </w:t>
      </w:r>
      <w:ins w:id="170" w:author="Microsoft Office User" w:date="2020-04-26T20:51:00Z">
        <w:r w:rsidR="00DB1E6D">
          <w:rPr>
            <w:rFonts w:ascii="Times New Roman" w:hAnsi="Times New Roman"/>
            <w:color w:val="1A1919"/>
          </w:rPr>
          <w:t>t</w:t>
        </w:r>
      </w:ins>
      <w:r>
        <w:rPr>
          <w:rFonts w:ascii="Times New Roman" w:hAnsi="Times New Roman"/>
          <w:color w:val="1A1919"/>
        </w:rPr>
        <w:t xml:space="preserve">herapy and “Zentangle” reduce feelings of stress and anxiety? I </w:t>
      </w:r>
      <w:r w:rsidR="00AB2576">
        <w:rPr>
          <w:rFonts w:ascii="Times New Roman" w:hAnsi="Times New Roman"/>
          <w:color w:val="1A1919"/>
        </w:rPr>
        <w:t xml:space="preserve">first </w:t>
      </w:r>
      <w:r>
        <w:rPr>
          <w:rFonts w:ascii="Times New Roman" w:hAnsi="Times New Roman"/>
          <w:color w:val="1A1919"/>
        </w:rPr>
        <w:t xml:space="preserve">searched for scholarly articles and ABR studies using Wayne State University’s online </w:t>
      </w:r>
      <w:ins w:id="171" w:author="Microsoft Office User" w:date="2020-04-26T20:51:00Z">
        <w:r w:rsidR="00DB1E6D">
          <w:rPr>
            <w:rFonts w:ascii="Times New Roman" w:hAnsi="Times New Roman"/>
            <w:color w:val="1A1919"/>
          </w:rPr>
          <w:t>databases</w:t>
        </w:r>
      </w:ins>
      <w:ins w:id="172" w:author="Microsoft Office User" w:date="2020-04-26T20:52:00Z">
        <w:r w:rsidR="00DB1E6D">
          <w:rPr>
            <w:rFonts w:ascii="Times New Roman" w:hAnsi="Times New Roman"/>
            <w:color w:val="1A1919"/>
          </w:rPr>
          <w:t xml:space="preserve"> including </w:t>
        </w:r>
      </w:ins>
      <w:r>
        <w:rPr>
          <w:rFonts w:ascii="Times New Roman" w:hAnsi="Times New Roman"/>
          <w:color w:val="1A1919"/>
        </w:rPr>
        <w:t>ProQuest</w:t>
      </w:r>
      <w:r w:rsidR="00AB2576">
        <w:rPr>
          <w:rFonts w:ascii="Times New Roman" w:hAnsi="Times New Roman"/>
          <w:color w:val="1A1919"/>
        </w:rPr>
        <w:t>, Psych Articles and Psych Info;</w:t>
      </w:r>
      <w:r>
        <w:rPr>
          <w:rFonts w:ascii="Times New Roman" w:hAnsi="Times New Roman"/>
          <w:color w:val="1A1919"/>
        </w:rPr>
        <w:t xml:space="preserve"> and</w:t>
      </w:r>
      <w:r w:rsidR="00AB2576">
        <w:rPr>
          <w:rFonts w:ascii="Times New Roman" w:hAnsi="Times New Roman"/>
          <w:color w:val="1A1919"/>
        </w:rPr>
        <w:t xml:space="preserve"> I</w:t>
      </w:r>
      <w:r>
        <w:rPr>
          <w:rFonts w:ascii="Times New Roman" w:hAnsi="Times New Roman"/>
          <w:color w:val="1A1919"/>
        </w:rPr>
        <w:t xml:space="preserve"> also</w:t>
      </w:r>
      <w:r w:rsidR="00AB2576">
        <w:rPr>
          <w:rFonts w:ascii="Times New Roman" w:hAnsi="Times New Roman"/>
          <w:color w:val="1A1919"/>
        </w:rPr>
        <w:t xml:space="preserve"> utilized</w:t>
      </w:r>
      <w:r>
        <w:rPr>
          <w:rFonts w:ascii="Times New Roman" w:hAnsi="Times New Roman"/>
          <w:color w:val="1A1919"/>
        </w:rPr>
        <w:t xml:space="preserve"> Google Scholar. Keywords included in the search were combinations of the following: art therapy, Zentangle, mindfulness, stress, anxiety, drawing, stress reduction, mandala, anxiety reduction, and meditation. From there, I narrowed the results down to just peer-reviewed scholarly articles, with full text</w:t>
      </w:r>
      <w:ins w:id="173" w:author="Microsoft Office User" w:date="2020-04-26T20:52:00Z">
        <w:r w:rsidR="00DB1E6D">
          <w:rPr>
            <w:rFonts w:ascii="Times New Roman" w:hAnsi="Times New Roman"/>
            <w:color w:val="1A1919"/>
          </w:rPr>
          <w:t>s</w:t>
        </w:r>
      </w:ins>
      <w:r>
        <w:rPr>
          <w:rFonts w:ascii="Times New Roman" w:hAnsi="Times New Roman"/>
          <w:color w:val="1A1919"/>
        </w:rPr>
        <w:t xml:space="preserve"> available online. I did not place any time restrictions on the search, which produced articles from the past 11 years (2008-2019). From these research articles I chose the few that were the most relevant to my research question.</w:t>
      </w:r>
      <w:r w:rsidR="00AB2576">
        <w:rPr>
          <w:rFonts w:ascii="Times New Roman" w:hAnsi="Times New Roman"/>
          <w:color w:val="1A1919"/>
        </w:rPr>
        <w:t xml:space="preserve"> I used articles that ranged from actual studies conducted to other Masters thesis papers.</w:t>
      </w:r>
      <w:r>
        <w:rPr>
          <w:rFonts w:ascii="Times New Roman" w:hAnsi="Times New Roman"/>
          <w:color w:val="1A1919"/>
        </w:rPr>
        <w:t xml:space="preserve"> I also found a few different studies that used Art-Based Research specifically, in order to model my study off of one that was already published, in order to ensure that I had all of the correct parts</w:t>
      </w:r>
      <w:r w:rsidR="00AB2576">
        <w:rPr>
          <w:rFonts w:ascii="Times New Roman" w:hAnsi="Times New Roman"/>
          <w:color w:val="1A1919"/>
        </w:rPr>
        <w:t xml:space="preserve"> in an order that made sense</w:t>
      </w:r>
      <w:r>
        <w:rPr>
          <w:rFonts w:ascii="Times New Roman" w:hAnsi="Times New Roman"/>
          <w:color w:val="1A1919"/>
        </w:rPr>
        <w:t xml:space="preserve">. </w:t>
      </w:r>
    </w:p>
    <w:p w14:paraId="63979492" w14:textId="77777777" w:rsidR="00E656E9" w:rsidRDefault="00E656E9" w:rsidP="00D91640">
      <w:pPr>
        <w:pStyle w:val="NoSpacing"/>
        <w:spacing w:line="480" w:lineRule="auto"/>
        <w:ind w:firstLine="720"/>
        <w:rPr>
          <w:rFonts w:ascii="Times New Roman" w:hAnsi="Times New Roman"/>
          <w:color w:val="1A1919"/>
        </w:rPr>
      </w:pPr>
    </w:p>
    <w:p w14:paraId="3F933E83" w14:textId="3CDDE36A" w:rsidR="00D07F45" w:rsidRDefault="00D91640" w:rsidP="00D91640">
      <w:pPr>
        <w:pStyle w:val="NoSpacing"/>
        <w:spacing w:line="480" w:lineRule="auto"/>
        <w:rPr>
          <w:rFonts w:ascii="Times New Roman" w:hAnsi="Times New Roman"/>
          <w:b/>
          <w:color w:val="1A1919"/>
        </w:rPr>
      </w:pPr>
      <w:r>
        <w:rPr>
          <w:rFonts w:ascii="Times New Roman" w:hAnsi="Times New Roman"/>
          <w:b/>
          <w:color w:val="1A1919"/>
        </w:rPr>
        <w:t>Practice</w:t>
      </w:r>
    </w:p>
    <w:p w14:paraId="0678C4B2" w14:textId="4945AAA3" w:rsidR="00D91640" w:rsidRDefault="00D91640" w:rsidP="00D07F45">
      <w:pPr>
        <w:pStyle w:val="NoSpacing"/>
        <w:spacing w:line="480" w:lineRule="auto"/>
        <w:ind w:firstLine="720"/>
        <w:rPr>
          <w:rFonts w:ascii="Times New Roman" w:hAnsi="Times New Roman"/>
          <w:color w:val="1A1919"/>
        </w:rPr>
      </w:pPr>
      <w:r>
        <w:rPr>
          <w:rFonts w:ascii="Times New Roman" w:hAnsi="Times New Roman"/>
          <w:color w:val="1A1919"/>
        </w:rPr>
        <w:t xml:space="preserve">For this project I made “Zentangle” art alongside a peer, Ben. I took into consideration how I felt before and after each session, and I also did the same with Ben, asking him how he </w:t>
      </w:r>
      <w:r>
        <w:rPr>
          <w:rFonts w:ascii="Times New Roman" w:hAnsi="Times New Roman"/>
          <w:color w:val="1A1919"/>
        </w:rPr>
        <w:lastRenderedPageBreak/>
        <w:t xml:space="preserve">was feeling after we completed each session. I tried to really observe how I felt even during the art making. I didn’t have much experience with “Zentangle” art, so this was all new to </w:t>
      </w:r>
      <w:r w:rsidR="00AB2576">
        <w:rPr>
          <w:rFonts w:ascii="Times New Roman" w:hAnsi="Times New Roman"/>
          <w:color w:val="1A1919"/>
        </w:rPr>
        <w:t>me as well. I</w:t>
      </w:r>
      <w:r>
        <w:rPr>
          <w:rFonts w:ascii="Times New Roman" w:hAnsi="Times New Roman"/>
          <w:color w:val="1A1919"/>
        </w:rPr>
        <w:t xml:space="preserve"> enjoyed that I was learning something as well as reaping the benefits of therapeutic art making. I remember being sort of anxious at the beginning of each piece, not sure which direction I was going with it. Once I picked a direction, it was easy to </w:t>
      </w:r>
      <w:ins w:id="174" w:author="Amelia Brown" w:date="2020-05-07T23:08:00Z">
        <w:r w:rsidR="003B1CAF">
          <w:rPr>
            <w:rFonts w:ascii="Times New Roman" w:hAnsi="Times New Roman"/>
            <w:color w:val="1A1919"/>
          </w:rPr>
          <w:t>come</w:t>
        </w:r>
        <w:r w:rsidR="00D364BD">
          <w:rPr>
            <w:rFonts w:ascii="Times New Roman" w:hAnsi="Times New Roman"/>
            <w:color w:val="1A1919"/>
          </w:rPr>
          <w:t xml:space="preserve"> up with a plan</w:t>
        </w:r>
      </w:ins>
      <w:ins w:id="175" w:author="Amelia Brown" w:date="2020-05-07T23:09:00Z">
        <w:r w:rsidR="003B1CAF">
          <w:rPr>
            <w:rFonts w:ascii="Times New Roman" w:hAnsi="Times New Roman"/>
            <w:color w:val="1A1919"/>
          </w:rPr>
          <w:t xml:space="preserve"> and the designs kind of started to flow out onto the page</w:t>
        </w:r>
      </w:ins>
      <w:ins w:id="176" w:author="Amelia Brown" w:date="2020-05-07T23:08:00Z">
        <w:r w:rsidR="003B1CAF">
          <w:rPr>
            <w:rFonts w:ascii="Times New Roman" w:hAnsi="Times New Roman"/>
            <w:color w:val="1A1919"/>
          </w:rPr>
          <w:t>.</w:t>
        </w:r>
      </w:ins>
      <w:ins w:id="177" w:author="Amelia Brown" w:date="2020-05-07T23:26:00Z">
        <w:r w:rsidR="00D364BD">
          <w:rPr>
            <w:rFonts w:ascii="Times New Roman" w:hAnsi="Times New Roman"/>
            <w:color w:val="1A1919"/>
          </w:rPr>
          <w:t xml:space="preserve"> Each “Zentangle” came out differently than the last, which was amazing.</w:t>
        </w:r>
      </w:ins>
      <w:r>
        <w:rPr>
          <w:rFonts w:ascii="Times New Roman" w:hAnsi="Times New Roman"/>
          <w:color w:val="1A1919"/>
        </w:rPr>
        <w:t xml:space="preserve"> I kept a </w:t>
      </w:r>
      <w:r w:rsidR="00AB2576">
        <w:rPr>
          <w:rFonts w:ascii="Times New Roman" w:hAnsi="Times New Roman"/>
          <w:color w:val="1A1919"/>
        </w:rPr>
        <w:t>“</w:t>
      </w:r>
      <w:r>
        <w:rPr>
          <w:rFonts w:ascii="Times New Roman" w:hAnsi="Times New Roman"/>
          <w:color w:val="1A1919"/>
        </w:rPr>
        <w:t>cheat sheet</w:t>
      </w:r>
      <w:r w:rsidR="00AB2576">
        <w:rPr>
          <w:rFonts w:ascii="Times New Roman" w:hAnsi="Times New Roman"/>
          <w:color w:val="1A1919"/>
        </w:rPr>
        <w:t>”</w:t>
      </w:r>
      <w:r>
        <w:rPr>
          <w:rFonts w:ascii="Times New Roman" w:hAnsi="Times New Roman"/>
          <w:color w:val="1A1919"/>
        </w:rPr>
        <w:t xml:space="preserve"> nearby if I needed inspiration for which type of tangle to use next. </w:t>
      </w:r>
      <w:r w:rsidR="00AB2576">
        <w:rPr>
          <w:rFonts w:ascii="Times New Roman" w:hAnsi="Times New Roman"/>
          <w:color w:val="1A1919"/>
        </w:rPr>
        <w:t>They were just pieces of paper</w:t>
      </w:r>
      <w:ins w:id="178" w:author="Microsoft Office User" w:date="2020-04-26T21:00:00Z">
        <w:r w:rsidR="00F17E86">
          <w:rPr>
            <w:rFonts w:ascii="Times New Roman" w:hAnsi="Times New Roman"/>
            <w:color w:val="1A1919"/>
          </w:rPr>
          <w:t xml:space="preserve"> on which </w:t>
        </w:r>
      </w:ins>
      <w:r w:rsidR="00AB2576">
        <w:rPr>
          <w:rFonts w:ascii="Times New Roman" w:hAnsi="Times New Roman"/>
          <w:color w:val="1A1919"/>
        </w:rPr>
        <w:t xml:space="preserve">I had practiced each tangle beforehand, as we went through the book. </w:t>
      </w:r>
      <w:r>
        <w:rPr>
          <w:rFonts w:ascii="Times New Roman" w:hAnsi="Times New Roman"/>
          <w:color w:val="1A1919"/>
        </w:rPr>
        <w:t xml:space="preserve">Ben and I both used them. I think it took the pressure off not knowing which direction to head next. I also observed Ben’s demeanor before, during, and after art making. A lot of the time, I would observe him breathing a sigh of relief once the “Zentangle” was </w:t>
      </w:r>
      <w:ins w:id="179" w:author="Microsoft Office User" w:date="2020-04-26T21:01:00Z">
        <w:r w:rsidR="00F17E86">
          <w:rPr>
            <w:rFonts w:ascii="Times New Roman" w:hAnsi="Times New Roman"/>
            <w:color w:val="1A1919"/>
          </w:rPr>
          <w:t>finish</w:t>
        </w:r>
      </w:ins>
      <w:ins w:id="180" w:author="Microsoft Office User" w:date="2020-04-26T21:00:00Z">
        <w:r w:rsidR="00F17E86">
          <w:rPr>
            <w:rFonts w:ascii="Times New Roman" w:hAnsi="Times New Roman"/>
            <w:color w:val="1A1919"/>
          </w:rPr>
          <w:t>ed</w:t>
        </w:r>
      </w:ins>
      <w:r>
        <w:rPr>
          <w:rFonts w:ascii="Times New Roman" w:hAnsi="Times New Roman"/>
          <w:color w:val="1A1919"/>
        </w:rPr>
        <w:t xml:space="preserve">. This was proof in itself that it was working. I also had Ben </w:t>
      </w:r>
      <w:ins w:id="181" w:author="Microsoft Office User" w:date="2020-04-26T21:00:00Z">
        <w:r w:rsidR="00F17E86">
          <w:rPr>
            <w:rFonts w:ascii="Times New Roman" w:hAnsi="Times New Roman"/>
            <w:color w:val="1A1919"/>
          </w:rPr>
          <w:t>complete</w:t>
        </w:r>
      </w:ins>
      <w:r>
        <w:rPr>
          <w:rFonts w:ascii="Times New Roman" w:hAnsi="Times New Roman"/>
          <w:color w:val="1A1919"/>
        </w:rPr>
        <w:t xml:space="preserve"> a H</w:t>
      </w:r>
      <w:ins w:id="182" w:author="Amelia Brown" w:date="2020-05-07T23:25:00Z">
        <w:r w:rsidR="00D364BD">
          <w:rPr>
            <w:rFonts w:ascii="Times New Roman" w:hAnsi="Times New Roman"/>
            <w:color w:val="1A1919"/>
          </w:rPr>
          <w:t xml:space="preserve">amilton </w:t>
        </w:r>
      </w:ins>
      <w:r>
        <w:rPr>
          <w:rFonts w:ascii="Times New Roman" w:hAnsi="Times New Roman"/>
          <w:color w:val="1A1919"/>
        </w:rPr>
        <w:t>A</w:t>
      </w:r>
      <w:ins w:id="183" w:author="Amelia Brown" w:date="2020-05-07T23:25:00Z">
        <w:r w:rsidR="00D364BD">
          <w:rPr>
            <w:rFonts w:ascii="Times New Roman" w:hAnsi="Times New Roman"/>
            <w:color w:val="1A1919"/>
          </w:rPr>
          <w:t>nxiety Rating S</w:t>
        </w:r>
      </w:ins>
      <w:r>
        <w:rPr>
          <w:rFonts w:ascii="Times New Roman" w:hAnsi="Times New Roman"/>
          <w:color w:val="1A1919"/>
        </w:rPr>
        <w:t>cale</w:t>
      </w:r>
      <w:ins w:id="184" w:author="Amelia Brown" w:date="2020-05-07T23:25:00Z">
        <w:r w:rsidR="00D364BD">
          <w:rPr>
            <w:rFonts w:ascii="Times New Roman" w:hAnsi="Times New Roman"/>
            <w:color w:val="1A1919"/>
          </w:rPr>
          <w:t xml:space="preserve"> (HAM-A)</w:t>
        </w:r>
      </w:ins>
      <w:r>
        <w:rPr>
          <w:rFonts w:ascii="Times New Roman" w:hAnsi="Times New Roman"/>
          <w:color w:val="1A1919"/>
        </w:rPr>
        <w:t xml:space="preserve"> at the beginning and end of our sessions, which showed some decrease in anxiety after art making. </w:t>
      </w:r>
      <w:ins w:id="185" w:author="Amelia Brown" w:date="2020-05-07T23:28:00Z">
        <w:r w:rsidR="00D364BD">
          <w:rPr>
            <w:rFonts w:ascii="Times New Roman" w:hAnsi="Times New Roman"/>
            <w:color w:val="1A1919"/>
          </w:rPr>
          <w:t xml:space="preserve">The HAM-A is a self-report </w:t>
        </w:r>
      </w:ins>
      <w:ins w:id="186" w:author="Amelia Brown" w:date="2020-05-07T23:29:00Z">
        <w:r w:rsidR="00D364BD">
          <w:rPr>
            <w:rFonts w:ascii="Times New Roman" w:hAnsi="Times New Roman"/>
            <w:color w:val="1A1919"/>
          </w:rPr>
          <w:t>questionnaire</w:t>
        </w:r>
      </w:ins>
      <w:ins w:id="187" w:author="Amelia Brown" w:date="2020-05-07T23:28:00Z">
        <w:r w:rsidR="00D364BD">
          <w:rPr>
            <w:rFonts w:ascii="Times New Roman" w:hAnsi="Times New Roman"/>
            <w:color w:val="1A1919"/>
          </w:rPr>
          <w:t xml:space="preserve"> </w:t>
        </w:r>
      </w:ins>
      <w:ins w:id="188" w:author="Amelia Brown" w:date="2020-05-07T23:29:00Z">
        <w:r w:rsidR="00D364BD">
          <w:rPr>
            <w:rFonts w:ascii="Times New Roman" w:hAnsi="Times New Roman"/>
            <w:color w:val="1A1919"/>
          </w:rPr>
          <w:t>that determines how much anxiety the client is feeling at the time, and</w:t>
        </w:r>
        <w:r w:rsidR="00D364BD" w:rsidRPr="00D364BD">
          <w:rPr>
            <w:rFonts w:ascii="Times New Roman" w:hAnsi="Times New Roman"/>
            <w:color w:val="1A1919"/>
          </w:rPr>
          <w:t xml:space="preserve"> </w:t>
        </w:r>
        <w:r w:rsidR="00D364BD">
          <w:rPr>
            <w:rFonts w:ascii="Times New Roman" w:hAnsi="Times New Roman"/>
            <w:color w:val="1A1919"/>
          </w:rPr>
          <w:t xml:space="preserve">is used to assess how the client is responding to treatment. </w:t>
        </w:r>
      </w:ins>
      <w:ins w:id="189" w:author="Amelia Brown" w:date="2020-05-07T23:30:00Z">
        <w:r w:rsidR="00D364BD">
          <w:rPr>
            <w:rFonts w:ascii="Times New Roman" w:hAnsi="Times New Roman"/>
            <w:color w:val="1A1919"/>
          </w:rPr>
          <w:t>I didn’t fill one out, because I didn’t feel that it would be beneficial for me personally.</w:t>
        </w:r>
      </w:ins>
    </w:p>
    <w:p w14:paraId="621E8693" w14:textId="68E594A6" w:rsidR="00D91640" w:rsidRDefault="00D91640" w:rsidP="00D91640">
      <w:pPr>
        <w:pStyle w:val="NoSpacing"/>
        <w:spacing w:line="480" w:lineRule="auto"/>
        <w:rPr>
          <w:rFonts w:ascii="Times New Roman" w:hAnsi="Times New Roman"/>
          <w:color w:val="1A1919"/>
        </w:rPr>
      </w:pPr>
      <w:r>
        <w:rPr>
          <w:rFonts w:ascii="Times New Roman" w:hAnsi="Times New Roman"/>
          <w:color w:val="1A1919"/>
        </w:rPr>
        <w:tab/>
        <w:t>After practicing “Zentangle” art on paper for a while, I decided to teach myself embroidery. This was my response to learning the “Zentangle” Method.</w:t>
      </w:r>
      <w:r w:rsidR="00AB2576">
        <w:rPr>
          <w:rFonts w:ascii="Times New Roman" w:hAnsi="Times New Roman"/>
          <w:color w:val="1A1919"/>
        </w:rPr>
        <w:t xml:space="preserve"> </w:t>
      </w:r>
      <w:ins w:id="190" w:author="Microsoft Office User" w:date="2020-04-26T21:27:00Z">
        <w:r w:rsidR="003C105A">
          <w:rPr>
            <w:rFonts w:ascii="Times New Roman" w:hAnsi="Times New Roman"/>
            <w:color w:val="1A1919"/>
          </w:rPr>
          <w:t xml:space="preserve"> I w</w:t>
        </w:r>
      </w:ins>
      <w:ins w:id="191" w:author="Amelia Brown" w:date="2020-05-07T23:24:00Z">
        <w:r w:rsidR="00D364BD">
          <w:rPr>
            <w:rFonts w:ascii="Times New Roman" w:hAnsi="Times New Roman"/>
            <w:color w:val="1A1919"/>
          </w:rPr>
          <w:t>a</w:t>
        </w:r>
      </w:ins>
      <w:ins w:id="192" w:author="Microsoft Office User" w:date="2020-04-26T21:27:00Z">
        <w:r w:rsidR="003C105A">
          <w:rPr>
            <w:rFonts w:ascii="Times New Roman" w:hAnsi="Times New Roman"/>
            <w:color w:val="1A1919"/>
          </w:rPr>
          <w:t xml:space="preserve">nted to know whether the non-forgiving ink media and small pieces were the therapeutic qualities I experienced by immersing </w:t>
        </w:r>
      </w:ins>
      <w:ins w:id="193" w:author="Microsoft Office User" w:date="2020-04-26T21:28:00Z">
        <w:r w:rsidR="003C105A">
          <w:rPr>
            <w:rFonts w:ascii="Times New Roman" w:hAnsi="Times New Roman"/>
            <w:color w:val="1A1919"/>
          </w:rPr>
          <w:t xml:space="preserve">myself in other small pieces requiring specific lines. </w:t>
        </w:r>
      </w:ins>
      <w:r w:rsidR="00AB2576">
        <w:rPr>
          <w:rFonts w:ascii="Times New Roman" w:hAnsi="Times New Roman"/>
          <w:color w:val="1A1919"/>
        </w:rPr>
        <w:t xml:space="preserve">I </w:t>
      </w:r>
      <w:ins w:id="194" w:author="Microsoft Office User" w:date="2020-04-26T21:05:00Z">
        <w:r w:rsidR="00694B1E">
          <w:rPr>
            <w:rFonts w:ascii="Times New Roman" w:hAnsi="Times New Roman"/>
            <w:color w:val="1A1919"/>
          </w:rPr>
          <w:t xml:space="preserve">primarily </w:t>
        </w:r>
      </w:ins>
      <w:r w:rsidR="00AB2576">
        <w:rPr>
          <w:rFonts w:ascii="Times New Roman" w:hAnsi="Times New Roman"/>
          <w:color w:val="1A1919"/>
        </w:rPr>
        <w:t>used the Internet and YouTube to learn each different stitching method.</w:t>
      </w:r>
      <w:r>
        <w:rPr>
          <w:rFonts w:ascii="Times New Roman" w:hAnsi="Times New Roman"/>
          <w:color w:val="1A1919"/>
        </w:rPr>
        <w:t xml:space="preserve"> I found that</w:t>
      </w:r>
      <w:ins w:id="195" w:author="Microsoft Office User" w:date="2020-04-26T21:05:00Z">
        <w:r w:rsidR="00694B1E">
          <w:rPr>
            <w:rFonts w:ascii="Times New Roman" w:hAnsi="Times New Roman"/>
            <w:color w:val="1A1919"/>
          </w:rPr>
          <w:t xml:space="preserve"> embroidery</w:t>
        </w:r>
      </w:ins>
      <w:r>
        <w:rPr>
          <w:rFonts w:ascii="Times New Roman" w:hAnsi="Times New Roman"/>
          <w:color w:val="1A1919"/>
        </w:rPr>
        <w:t xml:space="preserve"> is a lot like “Zentangle” art, because there are a lot of planned strokes (stitches) and it is a type of art </w:t>
      </w:r>
      <w:r>
        <w:rPr>
          <w:rFonts w:ascii="Times New Roman" w:hAnsi="Times New Roman"/>
          <w:color w:val="1A1919"/>
        </w:rPr>
        <w:lastRenderedPageBreak/>
        <w:t>that I am not used to making. Most of my previous art was a lot of free flowing acrylic painting and oil pastels, so this was a new challenge for me. I haven’t made many structured art pieces before my study started with “Zentangle” art. I found that structured art making can be just as soothing and stress reducing as free flowing art. I never experienced this for myself before, so it was an amazing experience to feel the satisfaction of creating somet</w:t>
      </w:r>
      <w:r w:rsidR="00AB2576">
        <w:rPr>
          <w:rFonts w:ascii="Times New Roman" w:hAnsi="Times New Roman"/>
          <w:color w:val="1A1919"/>
        </w:rPr>
        <w:t xml:space="preserve">hing planned and having it be </w:t>
      </w:r>
      <w:r>
        <w:rPr>
          <w:rFonts w:ascii="Times New Roman" w:hAnsi="Times New Roman"/>
          <w:color w:val="1A1919"/>
        </w:rPr>
        <w:t xml:space="preserve">therapeutic as well. I continue to </w:t>
      </w:r>
      <w:r w:rsidR="00AB2576">
        <w:rPr>
          <w:rFonts w:ascii="Times New Roman" w:hAnsi="Times New Roman"/>
          <w:color w:val="1A1919"/>
        </w:rPr>
        <w:t xml:space="preserve">learn to do </w:t>
      </w:r>
      <w:r>
        <w:rPr>
          <w:rFonts w:ascii="Times New Roman" w:hAnsi="Times New Roman"/>
          <w:color w:val="1A1919"/>
        </w:rPr>
        <w:t>embroider</w:t>
      </w:r>
      <w:r w:rsidR="00AB2576">
        <w:rPr>
          <w:rFonts w:ascii="Times New Roman" w:hAnsi="Times New Roman"/>
          <w:color w:val="1A1919"/>
        </w:rPr>
        <w:t>y</w:t>
      </w:r>
      <w:r>
        <w:rPr>
          <w:rFonts w:ascii="Times New Roman" w:hAnsi="Times New Roman"/>
          <w:color w:val="1A1919"/>
        </w:rPr>
        <w:t xml:space="preserve">, although I haven’t done much “Zentangle” since </w:t>
      </w:r>
      <w:r w:rsidR="00AB2576">
        <w:rPr>
          <w:rFonts w:ascii="Times New Roman" w:hAnsi="Times New Roman"/>
          <w:color w:val="1A1919"/>
        </w:rPr>
        <w:t xml:space="preserve">starting </w:t>
      </w:r>
      <w:r>
        <w:rPr>
          <w:rFonts w:ascii="Times New Roman" w:hAnsi="Times New Roman"/>
          <w:color w:val="1A1919"/>
        </w:rPr>
        <w:t>this study.</w:t>
      </w:r>
    </w:p>
    <w:p w14:paraId="276A1CDF" w14:textId="33D4A6AA" w:rsidR="00D07F45" w:rsidRDefault="00D07F45" w:rsidP="00D91640">
      <w:pPr>
        <w:pStyle w:val="NoSpacing"/>
        <w:spacing w:line="480" w:lineRule="auto"/>
        <w:rPr>
          <w:rFonts w:ascii="Times New Roman" w:hAnsi="Times New Roman"/>
          <w:b/>
          <w:color w:val="1A1919"/>
        </w:rPr>
      </w:pPr>
      <w:r>
        <w:rPr>
          <w:rFonts w:ascii="Times New Roman" w:hAnsi="Times New Roman"/>
          <w:b/>
          <w:color w:val="1A1919"/>
        </w:rPr>
        <w:t>Reflection</w:t>
      </w:r>
    </w:p>
    <w:p w14:paraId="481DB228" w14:textId="0BE092A4" w:rsidR="00D91640" w:rsidRDefault="00D91640" w:rsidP="00D07F45">
      <w:pPr>
        <w:pStyle w:val="NoSpacing"/>
        <w:spacing w:line="480" w:lineRule="auto"/>
        <w:ind w:firstLine="720"/>
        <w:rPr>
          <w:rFonts w:ascii="Times New Roman" w:hAnsi="Times New Roman"/>
          <w:color w:val="1A1919"/>
        </w:rPr>
      </w:pPr>
      <w:r>
        <w:rPr>
          <w:rFonts w:ascii="Times New Roman" w:hAnsi="Times New Roman"/>
          <w:color w:val="1A1919"/>
        </w:rPr>
        <w:t xml:space="preserve">The final phase in Art-Based Research is interpreting the art that was made by responding to and reflecting on it. This could include </w:t>
      </w:r>
      <w:r w:rsidR="00AB2576">
        <w:rPr>
          <w:rFonts w:ascii="Times New Roman" w:hAnsi="Times New Roman"/>
          <w:color w:val="1A1919"/>
        </w:rPr>
        <w:t xml:space="preserve">thinking about it, </w:t>
      </w:r>
      <w:r>
        <w:rPr>
          <w:rFonts w:ascii="Times New Roman" w:hAnsi="Times New Roman"/>
          <w:color w:val="1A1919"/>
        </w:rPr>
        <w:t>writing about it</w:t>
      </w:r>
      <w:r w:rsidR="00AB2576">
        <w:rPr>
          <w:rFonts w:ascii="Times New Roman" w:hAnsi="Times New Roman"/>
          <w:color w:val="1A1919"/>
        </w:rPr>
        <w:t>,</w:t>
      </w:r>
      <w:r>
        <w:rPr>
          <w:rFonts w:ascii="Times New Roman" w:hAnsi="Times New Roman"/>
          <w:color w:val="1A1919"/>
        </w:rPr>
        <w:t xml:space="preserve"> or making more art! Art wise, I reflected on my “Zentangle” art by learning embroidery, which helped open my eyes to more structured art (as mentioned above). I would never</w:t>
      </w:r>
      <w:ins w:id="196" w:author="Microsoft Office User" w:date="2020-04-26T21:06:00Z">
        <w:r w:rsidR="00694B1E" w:rsidRPr="00694B1E">
          <w:rPr>
            <w:rFonts w:ascii="Times New Roman" w:hAnsi="Times New Roman"/>
            <w:color w:val="1A1919"/>
          </w:rPr>
          <w:t xml:space="preserve"> </w:t>
        </w:r>
        <w:r w:rsidR="00694B1E">
          <w:rPr>
            <w:rFonts w:ascii="Times New Roman" w:hAnsi="Times New Roman"/>
            <w:color w:val="1A1919"/>
          </w:rPr>
          <w:t>have</w:t>
        </w:r>
      </w:ins>
      <w:r>
        <w:rPr>
          <w:rFonts w:ascii="Times New Roman" w:hAnsi="Times New Roman"/>
          <w:color w:val="1A1919"/>
        </w:rPr>
        <w:t xml:space="preserve"> thought that this type</w:t>
      </w:r>
      <w:r w:rsidR="00AB2576">
        <w:rPr>
          <w:rFonts w:ascii="Times New Roman" w:hAnsi="Times New Roman"/>
          <w:color w:val="1A1919"/>
        </w:rPr>
        <w:t xml:space="preserve"> of art could be so stress reliev</w:t>
      </w:r>
      <w:r>
        <w:rPr>
          <w:rFonts w:ascii="Times New Roman" w:hAnsi="Times New Roman"/>
          <w:color w:val="1A1919"/>
        </w:rPr>
        <w:t>ing. It really takes my mind off of everything going on around me and makes me focus on what I’m doing, and that in itself reduces stress and anxiety</w:t>
      </w:r>
      <w:r w:rsidR="00AB2576">
        <w:rPr>
          <w:rFonts w:ascii="Times New Roman" w:hAnsi="Times New Roman"/>
          <w:color w:val="1A1919"/>
        </w:rPr>
        <w:t>,</w:t>
      </w:r>
      <w:r>
        <w:rPr>
          <w:rFonts w:ascii="Times New Roman" w:hAnsi="Times New Roman"/>
          <w:color w:val="1A1919"/>
        </w:rPr>
        <w:t xml:space="preserve"> in my opinion. While engaging in “Zentangle” or embroidery, I don’t have time to </w:t>
      </w:r>
      <w:r w:rsidR="00AB2576">
        <w:rPr>
          <w:rFonts w:ascii="Times New Roman" w:hAnsi="Times New Roman"/>
          <w:color w:val="1A1919"/>
        </w:rPr>
        <w:t xml:space="preserve">actively </w:t>
      </w:r>
      <w:r>
        <w:rPr>
          <w:rFonts w:ascii="Times New Roman" w:hAnsi="Times New Roman"/>
          <w:color w:val="1A1919"/>
        </w:rPr>
        <w:t>stress about other things, because I am focused on that next stroke or stitch. I think that this</w:t>
      </w:r>
      <w:r w:rsidR="00AB2576">
        <w:rPr>
          <w:rFonts w:ascii="Times New Roman" w:hAnsi="Times New Roman"/>
          <w:color w:val="1A1919"/>
        </w:rPr>
        <w:t xml:space="preserve"> type of</w:t>
      </w:r>
      <w:r>
        <w:rPr>
          <w:rFonts w:ascii="Times New Roman" w:hAnsi="Times New Roman"/>
          <w:color w:val="1A1919"/>
        </w:rPr>
        <w:t xml:space="preserve"> mindfulness is so important in reducing feelings of stress and anxiety. </w:t>
      </w:r>
    </w:p>
    <w:p w14:paraId="364892EE" w14:textId="316797B3" w:rsidR="00D91640" w:rsidRDefault="00D91640" w:rsidP="00D91640">
      <w:pPr>
        <w:pStyle w:val="NoSpacing"/>
        <w:spacing w:line="480" w:lineRule="auto"/>
        <w:ind w:firstLine="720"/>
        <w:rPr>
          <w:rFonts w:ascii="Times New Roman" w:hAnsi="Times New Roman"/>
          <w:color w:val="1A1919"/>
        </w:rPr>
      </w:pPr>
      <w:r>
        <w:rPr>
          <w:rFonts w:ascii="Times New Roman" w:hAnsi="Times New Roman"/>
          <w:color w:val="1A1919"/>
        </w:rPr>
        <w:t>When I interviewed Ben about his “Zentangle” experience, he had similar things to say about everything else around him being drown</w:t>
      </w:r>
      <w:ins w:id="197" w:author="Microsoft Office User" w:date="2020-04-26T21:06:00Z">
        <w:r w:rsidR="00694B1E">
          <w:rPr>
            <w:rFonts w:ascii="Times New Roman" w:hAnsi="Times New Roman"/>
            <w:color w:val="1A1919"/>
          </w:rPr>
          <w:t>ed</w:t>
        </w:r>
      </w:ins>
      <w:r>
        <w:rPr>
          <w:rFonts w:ascii="Times New Roman" w:hAnsi="Times New Roman"/>
          <w:color w:val="1A1919"/>
        </w:rPr>
        <w:t xml:space="preserve"> out, and just focusing on the task at hand. He had nothing but positive remarks about</w:t>
      </w:r>
      <w:r w:rsidR="00AB2576">
        <w:rPr>
          <w:rFonts w:ascii="Times New Roman" w:hAnsi="Times New Roman"/>
          <w:color w:val="1A1919"/>
        </w:rPr>
        <w:t xml:space="preserve"> the</w:t>
      </w:r>
      <w:r>
        <w:rPr>
          <w:rFonts w:ascii="Times New Roman" w:hAnsi="Times New Roman"/>
          <w:color w:val="1A1919"/>
        </w:rPr>
        <w:t xml:space="preserve"> “Zentangle” </w:t>
      </w:r>
      <w:r w:rsidR="00AB2576">
        <w:rPr>
          <w:rFonts w:ascii="Times New Roman" w:hAnsi="Times New Roman"/>
          <w:color w:val="1A1919"/>
        </w:rPr>
        <w:t xml:space="preserve">Method </w:t>
      </w:r>
      <w:r>
        <w:rPr>
          <w:rFonts w:ascii="Times New Roman" w:hAnsi="Times New Roman"/>
          <w:color w:val="1A1919"/>
        </w:rPr>
        <w:t xml:space="preserve">and the art therapy process. Also, completing something and having that feeling of satisfaction was something that was important to him (and me as well). </w:t>
      </w:r>
    </w:p>
    <w:p w14:paraId="19398B9B" w14:textId="29F1D599" w:rsidR="00D91640" w:rsidRPr="00D91640" w:rsidRDefault="00D91640" w:rsidP="00D91640">
      <w:pPr>
        <w:pStyle w:val="NoSpacing"/>
        <w:spacing w:line="480" w:lineRule="auto"/>
        <w:ind w:firstLine="720"/>
        <w:rPr>
          <w:rFonts w:ascii="Times New Roman" w:hAnsi="Times New Roman"/>
        </w:rPr>
      </w:pPr>
      <w:r>
        <w:rPr>
          <w:rFonts w:ascii="Times New Roman" w:hAnsi="Times New Roman"/>
          <w:color w:val="1A1919"/>
        </w:rPr>
        <w:lastRenderedPageBreak/>
        <w:t>Art-Based Research is built on lived experience through art expression, experiences, and viewing. In this study, art making was used to experience how “Zentangle” and art therapy can be used to reduce feelings of stress and anxiety. I believe through personal experience, research, and observation, that this is something that could be expanded on and used in the future.</w:t>
      </w:r>
      <w:r w:rsidR="00566DB5">
        <w:rPr>
          <w:rFonts w:ascii="Times New Roman" w:hAnsi="Times New Roman"/>
          <w:color w:val="1A1919"/>
        </w:rPr>
        <w:t xml:space="preserve"> This is especially true </w:t>
      </w:r>
      <w:ins w:id="198" w:author="Microsoft Office User" w:date="2020-04-26T21:07:00Z">
        <w:r w:rsidR="00694B1E">
          <w:rPr>
            <w:rFonts w:ascii="Times New Roman" w:hAnsi="Times New Roman"/>
            <w:color w:val="1A1919"/>
          </w:rPr>
          <w:t xml:space="preserve">at the time of this writing, </w:t>
        </w:r>
      </w:ins>
      <w:r w:rsidR="00566DB5">
        <w:rPr>
          <w:rFonts w:ascii="Times New Roman" w:hAnsi="Times New Roman"/>
          <w:color w:val="1A1919"/>
        </w:rPr>
        <w:t xml:space="preserve">during the global health pandemic </w:t>
      </w:r>
      <w:ins w:id="199" w:author="Microsoft Office User" w:date="2020-04-26T21:07:00Z">
        <w:r w:rsidR="00694B1E">
          <w:rPr>
            <w:rFonts w:ascii="Times New Roman" w:hAnsi="Times New Roman"/>
            <w:color w:val="1A1919"/>
          </w:rPr>
          <w:t xml:space="preserve">of </w:t>
        </w:r>
      </w:ins>
      <w:r w:rsidR="00566DB5">
        <w:rPr>
          <w:rFonts w:ascii="Times New Roman" w:hAnsi="Times New Roman"/>
          <w:color w:val="1A1919"/>
        </w:rPr>
        <w:t>2020. I believe that art therapy and teletherapy are going to grow tremendously</w:t>
      </w:r>
      <w:r>
        <w:rPr>
          <w:rFonts w:ascii="Times New Roman" w:hAnsi="Times New Roman"/>
          <w:color w:val="1A1919"/>
        </w:rPr>
        <w:t xml:space="preserve"> </w:t>
      </w:r>
      <w:r w:rsidR="00566DB5">
        <w:rPr>
          <w:rFonts w:ascii="Times New Roman" w:hAnsi="Times New Roman"/>
          <w:color w:val="1A1919"/>
        </w:rPr>
        <w:t>this year, and a lot of people will benefit from these practices in the future.</w:t>
      </w:r>
    </w:p>
    <w:p w14:paraId="3A02EA21" w14:textId="5F7603E3" w:rsidR="00CF297C" w:rsidRPr="001A275D" w:rsidDel="00705403" w:rsidRDefault="00CF297C" w:rsidP="00CF297C">
      <w:pPr>
        <w:pStyle w:val="NoSpacing"/>
        <w:spacing w:line="480" w:lineRule="auto"/>
        <w:jc w:val="center"/>
        <w:rPr>
          <w:del w:id="200" w:author="Amelia Brown" w:date="2020-07-08T17:39:00Z"/>
          <w:rFonts w:ascii="Times New Roman" w:hAnsi="Times New Roman" w:cs="Times New Roman"/>
          <w:b/>
          <w:bCs/>
        </w:rPr>
      </w:pPr>
      <w:del w:id="201" w:author="Amelia Brown" w:date="2020-07-08T17:39:00Z">
        <w:r w:rsidRPr="001A275D" w:rsidDel="00705403">
          <w:rPr>
            <w:rFonts w:ascii="Times New Roman" w:hAnsi="Times New Roman" w:cs="Times New Roman"/>
            <w:b/>
            <w:bCs/>
          </w:rPr>
          <w:delText>Data Collection, Analysis, and Structure</w:delText>
        </w:r>
      </w:del>
    </w:p>
    <w:p w14:paraId="1665F0BC" w14:textId="3EB717DF" w:rsidR="009464CF" w:rsidDel="00705403" w:rsidRDefault="00CF297C" w:rsidP="00CF297C">
      <w:pPr>
        <w:pStyle w:val="NoSpacing"/>
        <w:spacing w:line="480" w:lineRule="auto"/>
        <w:rPr>
          <w:del w:id="202" w:author="Amelia Brown" w:date="2020-07-08T17:39:00Z"/>
          <w:rFonts w:ascii="Times New Roman" w:hAnsi="Times New Roman" w:cs="Times New Roman"/>
          <w:bCs/>
        </w:rPr>
      </w:pPr>
      <w:del w:id="203" w:author="Amelia Brown" w:date="2020-07-08T17:39:00Z">
        <w:r w:rsidDel="00705403">
          <w:rPr>
            <w:rFonts w:ascii="Times New Roman" w:hAnsi="Times New Roman" w:cs="Times New Roman"/>
            <w:bCs/>
          </w:rPr>
          <w:tab/>
        </w:r>
        <w:r w:rsidR="009464CF" w:rsidDel="00705403">
          <w:rPr>
            <w:rFonts w:ascii="Times New Roman" w:hAnsi="Times New Roman" w:cs="Times New Roman"/>
            <w:bCs/>
          </w:rPr>
          <w:delText xml:space="preserve">The researcher typically conducts </w:delText>
        </w:r>
      </w:del>
      <w:ins w:id="204" w:author="Microsoft Office User" w:date="2020-04-26T21:10:00Z">
        <w:del w:id="205" w:author="Amelia Brown" w:date="2020-07-08T17:39:00Z">
          <w:r w:rsidR="00694B1E" w:rsidDel="00705403">
            <w:rPr>
              <w:rFonts w:ascii="Times New Roman" w:hAnsi="Times New Roman" w:cs="Times New Roman"/>
              <w:bCs/>
            </w:rPr>
            <w:delText>h</w:delText>
          </w:r>
        </w:del>
      </w:ins>
      <w:ins w:id="206" w:author="Microsoft Office User" w:date="2020-04-26T21:11:00Z">
        <w:del w:id="207" w:author="Amelia Brown" w:date="2020-07-08T17:39:00Z">
          <w:r w:rsidR="00694B1E" w:rsidDel="00705403">
            <w:rPr>
              <w:rFonts w:ascii="Times New Roman" w:hAnsi="Times New Roman" w:cs="Times New Roman"/>
              <w:bCs/>
            </w:rPr>
            <w:delText>i</w:delText>
          </w:r>
        </w:del>
      </w:ins>
      <w:ins w:id="208" w:author="Microsoft Office User" w:date="2020-04-26T21:10:00Z">
        <w:del w:id="209" w:author="Amelia Brown" w:date="2020-07-08T17:39:00Z">
          <w:r w:rsidR="00694B1E" w:rsidDel="00705403">
            <w:rPr>
              <w:rFonts w:ascii="Times New Roman" w:hAnsi="Times New Roman" w:cs="Times New Roman"/>
              <w:bCs/>
            </w:rPr>
            <w:delText xml:space="preserve">s or her own </w:delText>
          </w:r>
        </w:del>
      </w:ins>
      <w:del w:id="210" w:author="Amelia Brown" w:date="2020-07-08T17:39:00Z">
        <w:r w:rsidR="009464CF" w:rsidDel="00705403">
          <w:rPr>
            <w:rFonts w:ascii="Times New Roman" w:hAnsi="Times New Roman" w:cs="Times New Roman"/>
            <w:bCs/>
          </w:rPr>
          <w:delText>art-based research</w:delText>
        </w:r>
        <w:r w:rsidDel="00705403">
          <w:rPr>
            <w:rFonts w:ascii="Times New Roman" w:hAnsi="Times New Roman" w:cs="Times New Roman"/>
            <w:bCs/>
          </w:rPr>
          <w:delText xml:space="preserve"> or </w:delText>
        </w:r>
        <w:r w:rsidR="009464CF" w:rsidDel="00705403">
          <w:rPr>
            <w:rFonts w:ascii="Times New Roman" w:hAnsi="Times New Roman" w:cs="Times New Roman"/>
            <w:bCs/>
          </w:rPr>
          <w:delText>artwork, but</w:delText>
        </w:r>
      </w:del>
      <w:ins w:id="211" w:author="Microsoft Office User" w:date="2020-04-26T21:11:00Z">
        <w:del w:id="212" w:author="Amelia Brown" w:date="2020-07-08T17:39:00Z">
          <w:r w:rsidR="00694B1E" w:rsidDel="00705403">
            <w:rPr>
              <w:rFonts w:ascii="Times New Roman" w:hAnsi="Times New Roman" w:cs="Times New Roman"/>
              <w:bCs/>
            </w:rPr>
            <w:delText xml:space="preserve"> art based methods </w:delText>
          </w:r>
        </w:del>
      </w:ins>
      <w:del w:id="213" w:author="Amelia Brown" w:date="2020-07-08T17:39:00Z">
        <w:r w:rsidR="009464CF" w:rsidDel="00705403">
          <w:rPr>
            <w:rFonts w:ascii="Times New Roman" w:hAnsi="Times New Roman" w:cs="Times New Roman"/>
            <w:bCs/>
          </w:rPr>
          <w:delText>can include</w:delText>
        </w:r>
        <w:r w:rsidRPr="001A275D" w:rsidDel="00705403">
          <w:rPr>
            <w:rFonts w:ascii="Times New Roman" w:hAnsi="Times New Roman" w:cs="Times New Roman"/>
            <w:bCs/>
          </w:rPr>
          <w:delText xml:space="preserve"> the observation of someone else’s</w:delText>
        </w:r>
        <w:r w:rsidR="009464CF" w:rsidDel="00705403">
          <w:rPr>
            <w:rFonts w:ascii="Times New Roman" w:hAnsi="Times New Roman" w:cs="Times New Roman"/>
            <w:bCs/>
          </w:rPr>
          <w:delText xml:space="preserve"> </w:delText>
        </w:r>
        <w:r w:rsidRPr="001A275D" w:rsidDel="00705403">
          <w:rPr>
            <w:rFonts w:ascii="Times New Roman" w:hAnsi="Times New Roman" w:cs="Times New Roman"/>
            <w:bCs/>
          </w:rPr>
          <w:delText xml:space="preserve">art. </w:delText>
        </w:r>
      </w:del>
      <w:ins w:id="214" w:author="Microsoft Office User" w:date="2020-04-26T21:11:00Z">
        <w:del w:id="215" w:author="Amelia Brown" w:date="2020-07-08T17:39:00Z">
          <w:r w:rsidR="00694B1E" w:rsidDel="00705403">
            <w:rPr>
              <w:rFonts w:ascii="Times New Roman" w:hAnsi="Times New Roman" w:cs="Times New Roman"/>
              <w:bCs/>
            </w:rPr>
            <w:delText>The first step in ABR research is to determine a research topic</w:delText>
          </w:r>
        </w:del>
      </w:ins>
      <w:del w:id="216" w:author="Amelia Brown" w:date="2020-07-08T17:39:00Z">
        <w:r w:rsidRPr="001A275D" w:rsidDel="00705403">
          <w:rPr>
            <w:rFonts w:ascii="Times New Roman" w:hAnsi="Times New Roman" w:cs="Times New Roman"/>
            <w:bCs/>
          </w:rPr>
          <w:delText xml:space="preserve"> that is interesting or aesthetically pleasing</w:delText>
        </w:r>
        <w:r w:rsidR="009464CF" w:rsidDel="00705403">
          <w:rPr>
            <w:rFonts w:ascii="Times New Roman" w:hAnsi="Times New Roman" w:cs="Times New Roman"/>
            <w:bCs/>
          </w:rPr>
          <w:delText xml:space="preserve"> to the researcher</w:delText>
        </w:r>
        <w:r w:rsidRPr="001A275D" w:rsidDel="00705403">
          <w:rPr>
            <w:rFonts w:ascii="Times New Roman" w:hAnsi="Times New Roman" w:cs="Times New Roman"/>
            <w:bCs/>
          </w:rPr>
          <w:delText>. I</w:delText>
        </w:r>
        <w:r w:rsidDel="00705403">
          <w:rPr>
            <w:rFonts w:ascii="Times New Roman" w:hAnsi="Times New Roman" w:cs="Times New Roman"/>
            <w:bCs/>
          </w:rPr>
          <w:delText xml:space="preserve"> decided to research</w:delText>
        </w:r>
        <w:r w:rsidRPr="001A275D" w:rsidDel="00705403">
          <w:rPr>
            <w:rFonts w:ascii="Times New Roman" w:hAnsi="Times New Roman" w:cs="Times New Roman"/>
            <w:bCs/>
          </w:rPr>
          <w:delText xml:space="preserve"> art therapy and “Zentangle” art.</w:delText>
        </w:r>
        <w:r w:rsidR="009464CF" w:rsidDel="00705403">
          <w:rPr>
            <w:rFonts w:ascii="Times New Roman" w:hAnsi="Times New Roman" w:cs="Times New Roman"/>
            <w:bCs/>
          </w:rPr>
          <w:delText xml:space="preserve"> I chose to research art therapy because I am in my final year of my Master</w:delText>
        </w:r>
      </w:del>
      <w:ins w:id="217" w:author="Microsoft Office User" w:date="2020-04-26T21:12:00Z">
        <w:del w:id="218" w:author="Amelia Brown" w:date="2020-07-08T17:39:00Z">
          <w:r w:rsidR="00694B1E" w:rsidDel="00705403">
            <w:rPr>
              <w:rFonts w:ascii="Times New Roman" w:hAnsi="Times New Roman" w:cs="Times New Roman"/>
              <w:bCs/>
            </w:rPr>
            <w:delText>’</w:delText>
          </w:r>
        </w:del>
      </w:ins>
      <w:del w:id="219" w:author="Amelia Brown" w:date="2020-07-08T17:39:00Z">
        <w:r w:rsidR="009464CF" w:rsidDel="00705403">
          <w:rPr>
            <w:rFonts w:ascii="Times New Roman" w:hAnsi="Times New Roman" w:cs="Times New Roman"/>
            <w:bCs/>
          </w:rPr>
          <w:delText>s</w:delText>
        </w:r>
      </w:del>
      <w:ins w:id="220" w:author="Microsoft Office User" w:date="2020-04-26T21:12:00Z">
        <w:del w:id="221" w:author="Amelia Brown" w:date="2020-07-08T17:39:00Z">
          <w:r w:rsidR="00694B1E" w:rsidDel="00705403">
            <w:rPr>
              <w:rFonts w:ascii="Times New Roman" w:hAnsi="Times New Roman" w:cs="Times New Roman"/>
              <w:bCs/>
            </w:rPr>
            <w:delText xml:space="preserve"> education </w:delText>
          </w:r>
        </w:del>
      </w:ins>
      <w:del w:id="222" w:author="Amelia Brown" w:date="2020-07-08T17:39:00Z">
        <w:r w:rsidR="009464CF" w:rsidDel="00705403">
          <w:rPr>
            <w:rFonts w:ascii="Times New Roman" w:hAnsi="Times New Roman" w:cs="Times New Roman"/>
            <w:bCs/>
          </w:rPr>
          <w:delText xml:space="preserve">in </w:delText>
        </w:r>
      </w:del>
      <w:ins w:id="223" w:author="Microsoft Office User" w:date="2020-04-26T21:12:00Z">
        <w:del w:id="224" w:author="Amelia Brown" w:date="2020-07-08T17:39:00Z">
          <w:r w:rsidR="00694B1E" w:rsidDel="00705403">
            <w:rPr>
              <w:rFonts w:ascii="Times New Roman" w:hAnsi="Times New Roman" w:cs="Times New Roman"/>
              <w:bCs/>
            </w:rPr>
            <w:delText>a</w:delText>
          </w:r>
        </w:del>
      </w:ins>
      <w:del w:id="225" w:author="Amelia Brown" w:date="2020-07-08T17:39:00Z">
        <w:r w:rsidR="009464CF" w:rsidDel="00705403">
          <w:rPr>
            <w:rFonts w:ascii="Times New Roman" w:hAnsi="Times New Roman" w:cs="Times New Roman"/>
            <w:bCs/>
          </w:rPr>
          <w:delText xml:space="preserve">rt </w:delText>
        </w:r>
      </w:del>
      <w:ins w:id="226" w:author="Microsoft Office User" w:date="2020-04-26T21:12:00Z">
        <w:del w:id="227" w:author="Amelia Brown" w:date="2020-07-08T17:39:00Z">
          <w:r w:rsidR="00694B1E" w:rsidDel="00705403">
            <w:rPr>
              <w:rFonts w:ascii="Times New Roman" w:hAnsi="Times New Roman" w:cs="Times New Roman"/>
              <w:bCs/>
            </w:rPr>
            <w:delText>t</w:delText>
          </w:r>
        </w:del>
      </w:ins>
      <w:del w:id="228" w:author="Amelia Brown" w:date="2020-07-08T17:39:00Z">
        <w:r w:rsidR="009464CF" w:rsidDel="00705403">
          <w:rPr>
            <w:rFonts w:ascii="Times New Roman" w:hAnsi="Times New Roman" w:cs="Times New Roman"/>
            <w:bCs/>
          </w:rPr>
          <w:delText xml:space="preserve">herapy, and I decided to include “Zentangle” art because it was an interesting new type of art that I didn’t know much about, but had been seeing here and there. I found it interesting because it was very intricate, and seemed like a lot of work to learn, but I was up for the challenge. </w:delText>
        </w:r>
      </w:del>
    </w:p>
    <w:p w14:paraId="7396023E" w14:textId="06DBD250" w:rsidR="009464CF" w:rsidDel="00705403" w:rsidRDefault="009464CF" w:rsidP="009464CF">
      <w:pPr>
        <w:pStyle w:val="NoSpacing"/>
        <w:spacing w:line="480" w:lineRule="auto"/>
        <w:ind w:firstLine="720"/>
        <w:rPr>
          <w:ins w:id="229" w:author="Microsoft Office User" w:date="2020-04-26T21:51:00Z"/>
          <w:del w:id="230" w:author="Amelia Brown" w:date="2020-07-08T17:39:00Z"/>
          <w:rFonts w:ascii="Times New Roman" w:hAnsi="Times New Roman" w:cs="Times New Roman"/>
          <w:bCs/>
        </w:rPr>
      </w:pPr>
      <w:del w:id="231" w:author="Amelia Brown" w:date="2020-07-08T17:39:00Z">
        <w:r w:rsidDel="00705403">
          <w:rPr>
            <w:rFonts w:ascii="Times New Roman" w:hAnsi="Times New Roman" w:cs="Times New Roman"/>
            <w:bCs/>
          </w:rPr>
          <w:delText>Next, the researcher conducts the required research on</w:delText>
        </w:r>
        <w:r w:rsidR="00CF297C" w:rsidRPr="001A275D" w:rsidDel="00705403">
          <w:rPr>
            <w:rFonts w:ascii="Times New Roman" w:hAnsi="Times New Roman" w:cs="Times New Roman"/>
            <w:bCs/>
          </w:rPr>
          <w:delText xml:space="preserve"> the idea</w:delText>
        </w:r>
        <w:r w:rsidDel="00705403">
          <w:rPr>
            <w:rFonts w:ascii="Times New Roman" w:hAnsi="Times New Roman" w:cs="Times New Roman"/>
            <w:bCs/>
          </w:rPr>
          <w:delText>, to figure out the background and similar studies that have been conducted previously</w:delText>
        </w:r>
        <w:r w:rsidR="00CF297C" w:rsidRPr="001A275D" w:rsidDel="00705403">
          <w:rPr>
            <w:rFonts w:ascii="Times New Roman" w:hAnsi="Times New Roman" w:cs="Times New Roman"/>
            <w:bCs/>
          </w:rPr>
          <w:delText xml:space="preserve">. </w:delText>
        </w:r>
        <w:r w:rsidDel="00705403">
          <w:rPr>
            <w:rFonts w:ascii="Times New Roman" w:hAnsi="Times New Roman" w:cs="Times New Roman"/>
            <w:bCs/>
          </w:rPr>
          <w:delText>The researcher looks into what has already been learned about the subject in question, and what still needs to be learned. I didn’t find too much background on “Zentangle</w:delText>
        </w:r>
      </w:del>
      <w:ins w:id="232" w:author="Microsoft Office User" w:date="2020-04-26T21:12:00Z">
        <w:del w:id="233" w:author="Amelia Brown" w:date="2020-07-08T17:39:00Z">
          <w:r w:rsidR="00694B1E" w:rsidDel="00705403">
            <w:rPr>
              <w:rFonts w:ascii="Times New Roman" w:hAnsi="Times New Roman" w:cs="Times New Roman"/>
              <w:bCs/>
            </w:rPr>
            <w:delText>,</w:delText>
          </w:r>
        </w:del>
      </w:ins>
      <w:del w:id="234" w:author="Amelia Brown" w:date="2020-07-08T17:39:00Z">
        <w:r w:rsidDel="00705403">
          <w:rPr>
            <w:rFonts w:ascii="Times New Roman" w:hAnsi="Times New Roman" w:cs="Times New Roman"/>
            <w:bCs/>
          </w:rPr>
          <w:delText>” because it is a fairly new</w:delText>
        </w:r>
      </w:del>
      <w:ins w:id="235" w:author="Microsoft Office User" w:date="2020-04-26T21:12:00Z">
        <w:del w:id="236" w:author="Amelia Brown" w:date="2020-07-08T17:39:00Z">
          <w:r w:rsidR="00694B1E" w:rsidDel="00705403">
            <w:rPr>
              <w:rFonts w:ascii="Times New Roman" w:hAnsi="Times New Roman" w:cs="Times New Roman"/>
              <w:bCs/>
            </w:rPr>
            <w:delText xml:space="preserve"> technique</w:delText>
          </w:r>
        </w:del>
      </w:ins>
      <w:del w:id="237" w:author="Amelia Brown" w:date="2020-07-08T17:39:00Z">
        <w:r w:rsidDel="00705403">
          <w:rPr>
            <w:rFonts w:ascii="Times New Roman" w:hAnsi="Times New Roman" w:cs="Times New Roman"/>
            <w:bCs/>
          </w:rPr>
          <w:delText xml:space="preserve">. I found much more research on art therapy, but still no substantial </w:delText>
        </w:r>
      </w:del>
      <w:ins w:id="238" w:author="Microsoft Office User" w:date="2020-04-26T21:12:00Z">
        <w:del w:id="239" w:author="Amelia Brown" w:date="2020-07-08T17:39:00Z">
          <w:r w:rsidR="00694B1E" w:rsidDel="00705403">
            <w:rPr>
              <w:rFonts w:ascii="Times New Roman" w:hAnsi="Times New Roman" w:cs="Times New Roman"/>
              <w:bCs/>
            </w:rPr>
            <w:delText>number of publications</w:delText>
          </w:r>
        </w:del>
      </w:ins>
      <w:del w:id="240" w:author="Amelia Brown" w:date="2020-07-08T17:39:00Z">
        <w:r w:rsidDel="00705403">
          <w:rPr>
            <w:rFonts w:ascii="Times New Roman" w:hAnsi="Times New Roman" w:cs="Times New Roman"/>
            <w:bCs/>
          </w:rPr>
          <w:delText xml:space="preserve">. After </w:delText>
        </w:r>
      </w:del>
      <w:ins w:id="241" w:author="Microsoft Office User" w:date="2020-04-26T21:13:00Z">
        <w:del w:id="242" w:author="Amelia Brown" w:date="2020-07-08T17:39:00Z">
          <w:r w:rsidR="00694B1E" w:rsidDel="00705403">
            <w:rPr>
              <w:rFonts w:ascii="Times New Roman" w:hAnsi="Times New Roman" w:cs="Times New Roman"/>
              <w:bCs/>
            </w:rPr>
            <w:delText xml:space="preserve">reading published literature and </w:delText>
          </w:r>
        </w:del>
      </w:ins>
      <w:del w:id="243" w:author="Amelia Brown" w:date="2020-07-08T17:39:00Z">
        <w:r w:rsidR="002E0CB9" w:rsidDel="00705403">
          <w:rPr>
            <w:rFonts w:ascii="Times New Roman" w:hAnsi="Times New Roman" w:cs="Times New Roman"/>
            <w:bCs/>
          </w:rPr>
          <w:delText xml:space="preserve">studies on </w:delText>
        </w:r>
        <w:r w:rsidDel="00705403">
          <w:rPr>
            <w:rFonts w:ascii="Times New Roman" w:hAnsi="Times New Roman" w:cs="Times New Roman"/>
            <w:bCs/>
          </w:rPr>
          <w:delText>the topic, the researcher completes artwor</w:delText>
        </w:r>
        <w:r w:rsidR="002E0CB9" w:rsidDel="00705403">
          <w:rPr>
            <w:rFonts w:ascii="Times New Roman" w:hAnsi="Times New Roman" w:cs="Times New Roman"/>
            <w:bCs/>
          </w:rPr>
          <w:delText>k</w:delText>
        </w:r>
        <w:r w:rsidDel="00705403">
          <w:rPr>
            <w:rFonts w:ascii="Times New Roman" w:hAnsi="Times New Roman" w:cs="Times New Roman"/>
            <w:bCs/>
          </w:rPr>
          <w:delText>.</w:delText>
        </w:r>
        <w:r w:rsidR="002E0CB9" w:rsidDel="00705403">
          <w:rPr>
            <w:rFonts w:ascii="Times New Roman" w:hAnsi="Times New Roman" w:cs="Times New Roman"/>
            <w:bCs/>
          </w:rPr>
          <w:delText xml:space="preserve"> This includes making art and observing what they make. I did this by creating “Zentangle” art at my place of work, which is an Independent Living Facility for seniors, alongside a peer and some residents. Everyone who came to create “Zentangle” art with me really enjoyed learning the different tangles and how to create each art piece, as did I. </w:delText>
        </w:r>
      </w:del>
    </w:p>
    <w:p w14:paraId="7C1A237E" w14:textId="05B4D3BB" w:rsidR="00FD211F" w:rsidDel="00705403" w:rsidRDefault="00FD211F" w:rsidP="009464CF">
      <w:pPr>
        <w:pStyle w:val="NoSpacing"/>
        <w:spacing w:line="480" w:lineRule="auto"/>
        <w:ind w:firstLine="720"/>
        <w:rPr>
          <w:del w:id="244" w:author="Amelia Brown" w:date="2020-07-08T17:39:00Z"/>
          <w:rFonts w:ascii="Times New Roman" w:hAnsi="Times New Roman" w:cs="Times New Roman"/>
          <w:bCs/>
        </w:rPr>
      </w:pPr>
    </w:p>
    <w:p w14:paraId="7D4F4B3E" w14:textId="5B27757E" w:rsidR="00D07F45" w:rsidDel="00705403" w:rsidRDefault="00CF297C" w:rsidP="009464CF">
      <w:pPr>
        <w:pStyle w:val="NoSpacing"/>
        <w:spacing w:line="480" w:lineRule="auto"/>
        <w:ind w:firstLine="720"/>
        <w:rPr>
          <w:del w:id="245" w:author="Amelia Brown" w:date="2020-07-08T17:39:00Z"/>
          <w:rFonts w:ascii="Times New Roman" w:hAnsi="Times New Roman" w:cs="Times New Roman"/>
          <w:color w:val="1A1919"/>
        </w:rPr>
      </w:pPr>
      <w:del w:id="246" w:author="Amelia Brown" w:date="2020-07-08T17:39:00Z">
        <w:r w:rsidRPr="001A275D" w:rsidDel="00705403">
          <w:rPr>
            <w:rFonts w:ascii="Times New Roman" w:hAnsi="Times New Roman" w:cs="Times New Roman"/>
            <w:bCs/>
          </w:rPr>
          <w:delText xml:space="preserve">After the artwork is completed, the researcher reevaluates the art piece(s) that they created, to analyze the value or effectiveness of the expression (Kapitan, 2018). </w:delText>
        </w:r>
        <w:r w:rsidRPr="001A275D" w:rsidDel="00705403">
          <w:rPr>
            <w:rFonts w:ascii="Times New Roman" w:hAnsi="Times New Roman" w:cs="Times New Roman"/>
            <w:color w:val="1A1919"/>
          </w:rPr>
          <w:delText xml:space="preserve">This is the “re” in research, where the artist takes a backward glance at what they created; and this is called appreciation and discrimination (Kapitan, 2018). </w:delText>
        </w:r>
        <w:r w:rsidR="002E0CB9" w:rsidDel="00705403">
          <w:rPr>
            <w:rFonts w:ascii="Times New Roman" w:hAnsi="Times New Roman" w:cs="Times New Roman"/>
            <w:color w:val="1A1919"/>
          </w:rPr>
          <w:delText xml:space="preserve">I did this part of the research by re-evaluating my “Zentangle” art, and also learning embroidery. The embroidery is important here because it reminded me a lot of the structure of “Zentangle” art, and could also be used in art therapy. I can now teach others now to do both “Zentangle” based art, and also embroidery. The final step in Art-Based Research is to </w:delText>
        </w:r>
        <w:r w:rsidRPr="001A275D" w:rsidDel="00705403">
          <w:rPr>
            <w:rFonts w:ascii="Times New Roman" w:hAnsi="Times New Roman" w:cs="Times New Roman"/>
            <w:color w:val="1A1919"/>
          </w:rPr>
          <w:delText xml:space="preserve">publish my findings, and possibly display the art in a public location that will make the research available for others to view, which is </w:delText>
        </w:r>
        <w:r w:rsidR="002E0CB9" w:rsidDel="00705403">
          <w:rPr>
            <w:rFonts w:ascii="Times New Roman" w:hAnsi="Times New Roman" w:cs="Times New Roman"/>
            <w:color w:val="1A1919"/>
          </w:rPr>
          <w:delText xml:space="preserve">partially being fulfilled in this final Masters essay </w:delText>
        </w:r>
        <w:r w:rsidRPr="001A275D" w:rsidDel="00705403">
          <w:rPr>
            <w:rFonts w:ascii="Times New Roman" w:hAnsi="Times New Roman" w:cs="Times New Roman"/>
            <w:color w:val="1A1919"/>
          </w:rPr>
          <w:delText xml:space="preserve">(Kapitan, 2018). </w:delText>
        </w:r>
      </w:del>
    </w:p>
    <w:p w14:paraId="25570574" w14:textId="11113237" w:rsidR="00D07F45" w:rsidRPr="007609B4" w:rsidRDefault="00D07F45" w:rsidP="009464CF">
      <w:pPr>
        <w:pStyle w:val="NoSpacing"/>
        <w:spacing w:line="480" w:lineRule="auto"/>
        <w:jc w:val="center"/>
        <w:rPr>
          <w:rFonts w:ascii="Times New Roman" w:hAnsi="Times New Roman" w:cs="Times New Roman"/>
          <w:b/>
        </w:rPr>
      </w:pPr>
      <w:r>
        <w:rPr>
          <w:rFonts w:ascii="Times New Roman" w:hAnsi="Times New Roman" w:cs="Times New Roman"/>
          <w:b/>
        </w:rPr>
        <w:t>Personal Experiences and Findings</w:t>
      </w:r>
    </w:p>
    <w:p w14:paraId="1678F155" w14:textId="40E9B3DF" w:rsidR="00D07F45" w:rsidRDefault="00D07F45" w:rsidP="00D07F45">
      <w:pPr>
        <w:pStyle w:val="NoSpacing"/>
        <w:spacing w:line="480" w:lineRule="auto"/>
        <w:rPr>
          <w:rFonts w:ascii="Times New Roman" w:hAnsi="Times New Roman" w:cs="Times New Roman"/>
        </w:rPr>
      </w:pPr>
      <w:r>
        <w:rPr>
          <w:rFonts w:ascii="Times New Roman" w:hAnsi="Times New Roman" w:cs="Times New Roman"/>
        </w:rPr>
        <w:tab/>
        <w:t xml:space="preserve">My personal experience with “Zentangle” art and art therapy in relation to stress and anxiety reduction was exactly in line with the literature I found. I personally never make art with a pencil or pen. I much prefer the free flowing paintbrush, and something much more forgiving, like acrylic paint. </w:t>
      </w:r>
      <w:ins w:id="247" w:author="Microsoft Office User" w:date="2020-04-26T21:17:00Z">
        <w:r w:rsidR="00C4293F">
          <w:rPr>
            <w:rFonts w:ascii="Times New Roman" w:hAnsi="Times New Roman" w:cs="Times New Roman"/>
          </w:rPr>
          <w:t>If mist</w:t>
        </w:r>
      </w:ins>
      <w:ins w:id="248" w:author="Microsoft Office User" w:date="2020-04-26T21:18:00Z">
        <w:r w:rsidR="00C4293F">
          <w:rPr>
            <w:rFonts w:ascii="Times New Roman" w:hAnsi="Times New Roman" w:cs="Times New Roman"/>
          </w:rPr>
          <w:t>akes are made one</w:t>
        </w:r>
      </w:ins>
      <w:r>
        <w:rPr>
          <w:rFonts w:ascii="Times New Roman" w:hAnsi="Times New Roman" w:cs="Times New Roman"/>
        </w:rPr>
        <w:t xml:space="preserve"> can just paint over it. It makes making art much less anxiety provoking for me. I had to really leave my comfort zone to try “Zentangle” art, but I am very glad that I did. After engaging in “Zentangle” type art therapy, I always felt relaxed afterward, and almost always felt a sense of relief from completing something. The feeling of completing a small art piece every time I sat down to create art cannot be compared to anything else. The sense of accomplishment and satisfaction </w:t>
      </w:r>
      <w:ins w:id="249" w:author="Microsoft Office User" w:date="2020-04-26T21:18:00Z">
        <w:r w:rsidR="00C4293F">
          <w:rPr>
            <w:rFonts w:ascii="Times New Roman" w:hAnsi="Times New Roman" w:cs="Times New Roman"/>
          </w:rPr>
          <w:t>derived</w:t>
        </w:r>
      </w:ins>
      <w:r>
        <w:rPr>
          <w:rFonts w:ascii="Times New Roman" w:hAnsi="Times New Roman" w:cs="Times New Roman"/>
        </w:rPr>
        <w:t xml:space="preserve"> from completing something every time is amazing. I find myself working on small art pieces more often than not, because I find that I need that sense of accomplishment after I work on something for an hour or two. That is just my personal experience with art. I believe that this feeling is important to a lot of people, and people need to feel accomplished like this sometimes. I think that creating something small like a “Zentangle” art piece could be a great way to start a session, or as just something to get started with to introduce someone to art therapy in general. </w:t>
      </w:r>
    </w:p>
    <w:p w14:paraId="38CF1A94" w14:textId="1D59D12F" w:rsidR="00D07F45" w:rsidRDefault="00D07F45" w:rsidP="00D07F45">
      <w:pPr>
        <w:pStyle w:val="NoSpacing"/>
        <w:spacing w:line="480" w:lineRule="auto"/>
        <w:ind w:firstLine="720"/>
        <w:rPr>
          <w:rFonts w:ascii="Times New Roman" w:hAnsi="Times New Roman" w:cs="Times New Roman"/>
        </w:rPr>
      </w:pPr>
      <w:r>
        <w:rPr>
          <w:rFonts w:ascii="Times New Roman" w:hAnsi="Times New Roman" w:cs="Times New Roman"/>
        </w:rPr>
        <w:lastRenderedPageBreak/>
        <w:t>While creating “Zentangle” art, I tend to feel focused and in the moment. Other things happening around me tend to become less important, because I am focusing so much on the intricate strokes that are common in this type of art. I really do feel less anxious and stressed out while I am making art in this setting. I think that every type of art helps me personally feel relaxed, but something that is this intense is even more therapeutic. I believe that it has to do with the mindfulness that you have to dedicate to the strokes and the planning involved with “Zentangle” art. Each section, which is divided using what is called a “string”,</w:t>
      </w:r>
      <w:ins w:id="250" w:author="Amelia Brown" w:date="2020-05-08T00:30:00Z">
        <w:r w:rsidR="003B16AD">
          <w:rPr>
            <w:rFonts w:ascii="Times New Roman" w:hAnsi="Times New Roman" w:cs="Times New Roman"/>
          </w:rPr>
          <w:t xml:space="preserve"> </w:t>
        </w:r>
      </w:ins>
      <w:r>
        <w:rPr>
          <w:rFonts w:ascii="Times New Roman" w:hAnsi="Times New Roman" w:cs="Times New Roman"/>
        </w:rPr>
        <w:t>is planned out, and you choose a specific pattern for each space. This gives the mind something to think about and focus on, while also letting it run free with ideas. This is the only part of the “Zentangle” that is planned out in advance. It is both free and focused, which I really identify with. I included a few “</w:t>
      </w:r>
      <w:proofErr w:type="spellStart"/>
      <w:r>
        <w:rPr>
          <w:rFonts w:ascii="Times New Roman" w:hAnsi="Times New Roman" w:cs="Times New Roman"/>
        </w:rPr>
        <w:t>Zentangles</w:t>
      </w:r>
      <w:proofErr w:type="spellEnd"/>
      <w:r>
        <w:rPr>
          <w:rFonts w:ascii="Times New Roman" w:hAnsi="Times New Roman" w:cs="Times New Roman"/>
        </w:rPr>
        <w:t>” that I made, as you can see in Figure 1 and 2 below.</w:t>
      </w:r>
    </w:p>
    <w:p w14:paraId="7C3B6B4A" w14:textId="77777777" w:rsidR="00D07F45" w:rsidRDefault="00D07F45" w:rsidP="00D07F45">
      <w:pPr>
        <w:pStyle w:val="NoSpacing"/>
        <w:spacing w:line="480" w:lineRule="auto"/>
        <w:rPr>
          <w:rFonts w:ascii="Times New Roman" w:hAnsi="Times New Roman" w:cs="Times New Roman"/>
        </w:rPr>
      </w:pPr>
    </w:p>
    <w:p w14:paraId="09758CCB" w14:textId="77777777" w:rsidR="00E36D29" w:rsidRDefault="00AC2B7C" w:rsidP="00313477">
      <w:pPr>
        <w:pStyle w:val="NoSpacing"/>
        <w:spacing w:line="480" w:lineRule="auto"/>
        <w:jc w:val="center"/>
        <w:rPr>
          <w:rFonts w:ascii="Times New Roman" w:hAnsi="Times New Roman" w:cs="Times New Roman"/>
        </w:rPr>
      </w:pPr>
      <w:r>
        <w:rPr>
          <w:rFonts w:ascii="Times New Roman" w:hAnsi="Times New Roman" w:cs="Times New Roman"/>
          <w:noProof/>
        </w:rPr>
        <w:drawing>
          <wp:inline distT="0" distB="0" distL="0" distR="0" wp14:anchorId="56FFBF3E" wp14:editId="16DAF141">
            <wp:extent cx="2372359" cy="2202543"/>
            <wp:effectExtent l="76200" t="76200" r="142875" b="1600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5647.jpg"/>
                    <pic:cNvPicPr/>
                  </pic:nvPicPr>
                  <pic:blipFill>
                    <a:blip r:embed="rId8">
                      <a:extLst>
                        <a:ext uri="{28A0092B-C50C-407E-A947-70E740481C1C}">
                          <a14:useLocalDpi xmlns:a14="http://schemas.microsoft.com/office/drawing/2010/main" val="0"/>
                        </a:ext>
                      </a:extLst>
                    </a:blip>
                    <a:stretch>
                      <a:fillRect/>
                    </a:stretch>
                  </pic:blipFill>
                  <pic:spPr>
                    <a:xfrm>
                      <a:off x="0" y="0"/>
                      <a:ext cx="2372822" cy="22029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8FF9AF" w14:textId="0BCC76B1" w:rsidR="00D07F45" w:rsidRDefault="00D07F45" w:rsidP="00313477">
      <w:pPr>
        <w:pStyle w:val="NoSpacing"/>
        <w:spacing w:line="480" w:lineRule="auto"/>
        <w:jc w:val="center"/>
        <w:rPr>
          <w:rFonts w:ascii="Times New Roman" w:hAnsi="Times New Roman" w:cs="Times New Roman"/>
        </w:rPr>
      </w:pPr>
      <w:r w:rsidRPr="004C7876">
        <w:rPr>
          <w:rFonts w:ascii="Times New Roman" w:hAnsi="Times New Roman" w:cs="Times New Roman"/>
          <w:i/>
        </w:rPr>
        <w:t>Figure 1</w:t>
      </w:r>
      <w:r w:rsidR="00E36D29">
        <w:rPr>
          <w:rFonts w:ascii="Times New Roman" w:hAnsi="Times New Roman" w:cs="Times New Roman"/>
        </w:rPr>
        <w:t>. Zentangle by Amelia</w:t>
      </w:r>
    </w:p>
    <w:p w14:paraId="446A7588" w14:textId="77777777" w:rsidR="00D07F45" w:rsidRDefault="00D07F45" w:rsidP="00D07F45">
      <w:pPr>
        <w:pStyle w:val="NoSpacing"/>
        <w:spacing w:line="480" w:lineRule="auto"/>
        <w:rPr>
          <w:rFonts w:ascii="Times New Roman" w:hAnsi="Times New Roman" w:cs="Times New Roman"/>
        </w:rPr>
      </w:pPr>
    </w:p>
    <w:p w14:paraId="3DF21049" w14:textId="77777777" w:rsidR="00E36D29" w:rsidRDefault="00AC2B7C" w:rsidP="00313477">
      <w:pPr>
        <w:pStyle w:val="NoSpacing"/>
        <w:spacing w:line="48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6DF480B6" wp14:editId="2FDBF07A">
            <wp:extent cx="2273672" cy="2213429"/>
            <wp:effectExtent l="76200" t="76200" r="139700" b="1492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5690.jpg"/>
                    <pic:cNvPicPr/>
                  </pic:nvPicPr>
                  <pic:blipFill>
                    <a:blip r:embed="rId9">
                      <a:extLst>
                        <a:ext uri="{28A0092B-C50C-407E-A947-70E740481C1C}">
                          <a14:useLocalDpi xmlns:a14="http://schemas.microsoft.com/office/drawing/2010/main" val="0"/>
                        </a:ext>
                      </a:extLst>
                    </a:blip>
                    <a:stretch>
                      <a:fillRect/>
                    </a:stretch>
                  </pic:blipFill>
                  <pic:spPr>
                    <a:xfrm>
                      <a:off x="0" y="0"/>
                      <a:ext cx="2273672" cy="22134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2BBCC5" w14:textId="416EC60E" w:rsidR="00D07F45" w:rsidRDefault="00D07F45" w:rsidP="00313477">
      <w:pPr>
        <w:pStyle w:val="NoSpacing"/>
        <w:spacing w:line="480" w:lineRule="auto"/>
        <w:jc w:val="center"/>
        <w:rPr>
          <w:rFonts w:ascii="Times New Roman" w:hAnsi="Times New Roman" w:cs="Times New Roman"/>
        </w:rPr>
      </w:pPr>
      <w:r w:rsidRPr="004C7876">
        <w:rPr>
          <w:rFonts w:ascii="Times New Roman" w:hAnsi="Times New Roman" w:cs="Times New Roman"/>
          <w:i/>
        </w:rPr>
        <w:t>Figure 2</w:t>
      </w:r>
      <w:r w:rsidR="00E36D29">
        <w:rPr>
          <w:rFonts w:ascii="Times New Roman" w:hAnsi="Times New Roman" w:cs="Times New Roman"/>
        </w:rPr>
        <w:t>. Zentangle by Amelia</w:t>
      </w:r>
    </w:p>
    <w:p w14:paraId="7FF5ADA6" w14:textId="77777777" w:rsidR="00D07F45" w:rsidRDefault="00D07F45" w:rsidP="00D07F45">
      <w:pPr>
        <w:pStyle w:val="NoSpacing"/>
        <w:spacing w:line="480" w:lineRule="auto"/>
        <w:rPr>
          <w:rFonts w:ascii="Times New Roman" w:hAnsi="Times New Roman" w:cs="Times New Roman"/>
        </w:rPr>
      </w:pPr>
    </w:p>
    <w:p w14:paraId="0F13C294" w14:textId="4110A589" w:rsidR="00D07F45" w:rsidRDefault="00D07F45" w:rsidP="00D07F45">
      <w:pPr>
        <w:pStyle w:val="NoSpacing"/>
        <w:spacing w:line="480" w:lineRule="auto"/>
        <w:rPr>
          <w:rFonts w:ascii="Times New Roman" w:hAnsi="Times New Roman" w:cs="Times New Roman"/>
        </w:rPr>
      </w:pPr>
      <w:r>
        <w:rPr>
          <w:rFonts w:ascii="Times New Roman" w:hAnsi="Times New Roman" w:cs="Times New Roman"/>
        </w:rPr>
        <w:tab/>
        <w:t xml:space="preserve">In response to my experiences with “Zentangle” art, I took up the art of embroidery. Previous to my experiences with “Zentangle”, a majority of my art making was very fluid, loose paintings with acrylic paint or drawings using oil pastels. I had never committed to making art with a pen or pencil, because I hated the idea of making something so hard and concrete. Once I started to experiment with it though, I started to find a new love for concrete images. So when I decided to try embroidery, </w:t>
      </w:r>
      <w:ins w:id="251" w:author="Microsoft Office User" w:date="2020-04-26T21:19:00Z">
        <w:r w:rsidR="00C4293F">
          <w:rPr>
            <w:rFonts w:ascii="Times New Roman" w:hAnsi="Times New Roman" w:cs="Times New Roman"/>
          </w:rPr>
          <w:t xml:space="preserve">I found it was similar to Zentangle art </w:t>
        </w:r>
      </w:ins>
      <w:r>
        <w:rPr>
          <w:rFonts w:ascii="Times New Roman" w:hAnsi="Times New Roman" w:cs="Times New Roman"/>
        </w:rPr>
        <w:t>because thread is not easily moved or erased</w:t>
      </w:r>
      <w:ins w:id="252" w:author="Microsoft Office User" w:date="2020-04-26T21:19:00Z">
        <w:r w:rsidR="00C4293F">
          <w:rPr>
            <w:rFonts w:ascii="Times New Roman" w:hAnsi="Times New Roman" w:cs="Times New Roman"/>
          </w:rPr>
          <w:t>,</w:t>
        </w:r>
      </w:ins>
      <w:r>
        <w:rPr>
          <w:rFonts w:ascii="Times New Roman" w:hAnsi="Times New Roman" w:cs="Times New Roman"/>
        </w:rPr>
        <w:t xml:space="preserve"> if you decide that you don’t like it later on. I created a couple different styles of embroidery pieces, including different quotes, which are super concrete. In the end, I learned a lot about myself and my skills regarding concrete drawings and art making. I think this experience with “Zentangle” has really expanded my art making skills and has really opened my eyes to other ways of thinking. I also found embroidery to be very therapeutic because it requires a certain amount of focus and flow-like state as well. I always become fully engrossed in each piece. I included photos of the first two embroidery pieces that I ever made, as you can see in Figures 3 and 4 below.</w:t>
      </w:r>
    </w:p>
    <w:p w14:paraId="344F6BBC" w14:textId="77777777" w:rsidR="00AC2B7C" w:rsidRDefault="00AC2B7C" w:rsidP="00D07F45">
      <w:pPr>
        <w:pStyle w:val="NoSpacing"/>
        <w:spacing w:line="480" w:lineRule="auto"/>
        <w:rPr>
          <w:rFonts w:ascii="Times New Roman" w:hAnsi="Times New Roman" w:cs="Times New Roman"/>
        </w:rPr>
      </w:pPr>
    </w:p>
    <w:p w14:paraId="51B0D636" w14:textId="77777777" w:rsidR="00E36D29" w:rsidRDefault="00433CD9" w:rsidP="00313477">
      <w:pPr>
        <w:pStyle w:val="NoSpacing"/>
        <w:spacing w:line="480" w:lineRule="auto"/>
        <w:jc w:val="center"/>
        <w:rPr>
          <w:rFonts w:ascii="Times New Roman" w:hAnsi="Times New Roman" w:cs="Times New Roman"/>
        </w:rPr>
      </w:pPr>
      <w:r>
        <w:rPr>
          <w:rFonts w:ascii="Times New Roman" w:hAnsi="Times New Roman" w:cs="Times New Roman"/>
          <w:noProof/>
        </w:rPr>
        <w:drawing>
          <wp:inline distT="0" distB="0" distL="0" distR="0" wp14:anchorId="41419172" wp14:editId="4B974AF8">
            <wp:extent cx="2471058" cy="2471058"/>
            <wp:effectExtent l="76200" t="76200" r="145415" b="145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1668.jpg"/>
                    <pic:cNvPicPr/>
                  </pic:nvPicPr>
                  <pic:blipFill>
                    <a:blip r:embed="rId10">
                      <a:extLst>
                        <a:ext uri="{28A0092B-C50C-407E-A947-70E740481C1C}">
                          <a14:useLocalDpi xmlns:a14="http://schemas.microsoft.com/office/drawing/2010/main" val="0"/>
                        </a:ext>
                      </a:extLst>
                    </a:blip>
                    <a:stretch>
                      <a:fillRect/>
                    </a:stretch>
                  </pic:blipFill>
                  <pic:spPr>
                    <a:xfrm rot="5400000">
                      <a:off x="0" y="0"/>
                      <a:ext cx="2471496" cy="24714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1C5241" w14:textId="4610FB3C" w:rsidR="00D07F45" w:rsidRDefault="00AC2B7C" w:rsidP="00313477">
      <w:pPr>
        <w:pStyle w:val="NoSpacing"/>
        <w:spacing w:line="480" w:lineRule="auto"/>
        <w:jc w:val="center"/>
        <w:rPr>
          <w:rFonts w:ascii="Times New Roman" w:hAnsi="Times New Roman" w:cs="Times New Roman"/>
        </w:rPr>
      </w:pPr>
      <w:r w:rsidRPr="004C7876">
        <w:rPr>
          <w:rFonts w:ascii="Times New Roman" w:hAnsi="Times New Roman" w:cs="Times New Roman"/>
          <w:i/>
        </w:rPr>
        <w:t>Figure 3</w:t>
      </w:r>
      <w:r w:rsidR="00E36D29" w:rsidRPr="004C7876">
        <w:rPr>
          <w:rFonts w:ascii="Times New Roman" w:hAnsi="Times New Roman" w:cs="Times New Roman"/>
          <w:i/>
        </w:rPr>
        <w:t>.</w:t>
      </w:r>
      <w:r w:rsidR="00E36D29">
        <w:rPr>
          <w:rFonts w:ascii="Times New Roman" w:hAnsi="Times New Roman" w:cs="Times New Roman"/>
        </w:rPr>
        <w:t xml:space="preserve"> Embroidery by Amelia</w:t>
      </w:r>
    </w:p>
    <w:p w14:paraId="1482FD6C" w14:textId="77777777" w:rsidR="00E36D29" w:rsidRDefault="00433CD9" w:rsidP="00313477">
      <w:pPr>
        <w:pStyle w:val="NoSpacing"/>
        <w:spacing w:line="480" w:lineRule="auto"/>
        <w:jc w:val="center"/>
        <w:rPr>
          <w:rFonts w:ascii="Times New Roman" w:hAnsi="Times New Roman" w:cs="Times New Roman"/>
        </w:rPr>
      </w:pPr>
      <w:r>
        <w:rPr>
          <w:rFonts w:ascii="Times New Roman" w:hAnsi="Times New Roman" w:cs="Times New Roman"/>
          <w:noProof/>
        </w:rPr>
        <w:drawing>
          <wp:inline distT="0" distB="0" distL="0" distR="0" wp14:anchorId="4F10DDFD" wp14:editId="2B1069CC">
            <wp:extent cx="2514600" cy="2514600"/>
            <wp:effectExtent l="76200" t="76200" r="152400" b="1524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1667.jpg"/>
                    <pic:cNvPicPr/>
                  </pic:nvPicPr>
                  <pic:blipFill>
                    <a:blip r:embed="rId11">
                      <a:extLst>
                        <a:ext uri="{28A0092B-C50C-407E-A947-70E740481C1C}">
                          <a14:useLocalDpi xmlns:a14="http://schemas.microsoft.com/office/drawing/2010/main" val="0"/>
                        </a:ext>
                      </a:extLst>
                    </a:blip>
                    <a:stretch>
                      <a:fillRect/>
                    </a:stretch>
                  </pic:blipFill>
                  <pic:spPr>
                    <a:xfrm rot="5400000">
                      <a:off x="0" y="0"/>
                      <a:ext cx="2514600" cy="2514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363EC4" w14:textId="5590E2C5" w:rsidR="00D07F45" w:rsidRDefault="00D07F45" w:rsidP="00313477">
      <w:pPr>
        <w:pStyle w:val="NoSpacing"/>
        <w:spacing w:line="480" w:lineRule="auto"/>
        <w:jc w:val="center"/>
        <w:rPr>
          <w:rFonts w:ascii="Times New Roman" w:hAnsi="Times New Roman" w:cs="Times New Roman"/>
        </w:rPr>
      </w:pPr>
      <w:r w:rsidRPr="004C7876">
        <w:rPr>
          <w:rFonts w:ascii="Times New Roman" w:hAnsi="Times New Roman" w:cs="Times New Roman"/>
          <w:i/>
        </w:rPr>
        <w:t>Figure 4</w:t>
      </w:r>
      <w:r w:rsidR="00E36D29" w:rsidRPr="004C7876">
        <w:rPr>
          <w:rFonts w:ascii="Times New Roman" w:hAnsi="Times New Roman" w:cs="Times New Roman"/>
          <w:i/>
        </w:rPr>
        <w:t>.</w:t>
      </w:r>
      <w:r w:rsidR="00E36D29">
        <w:rPr>
          <w:rFonts w:ascii="Times New Roman" w:hAnsi="Times New Roman" w:cs="Times New Roman"/>
        </w:rPr>
        <w:t xml:space="preserve"> Embroidery by Amelia</w:t>
      </w:r>
    </w:p>
    <w:p w14:paraId="4E12BCB8" w14:textId="77777777" w:rsidR="00D07F45" w:rsidRDefault="00D07F45" w:rsidP="00D07F45">
      <w:pPr>
        <w:pStyle w:val="NoSpacing"/>
        <w:spacing w:line="480" w:lineRule="auto"/>
        <w:rPr>
          <w:rFonts w:ascii="Times New Roman" w:hAnsi="Times New Roman" w:cs="Times New Roman"/>
        </w:rPr>
      </w:pPr>
    </w:p>
    <w:p w14:paraId="3FDEBEAD" w14:textId="77777777" w:rsidR="00D07F45" w:rsidRPr="007609B4" w:rsidRDefault="00D07F45" w:rsidP="00D07F45">
      <w:pPr>
        <w:pStyle w:val="NoSpacing"/>
        <w:spacing w:line="480" w:lineRule="auto"/>
        <w:rPr>
          <w:rFonts w:ascii="Times New Roman" w:hAnsi="Times New Roman" w:cs="Times New Roman"/>
          <w:b/>
        </w:rPr>
      </w:pPr>
      <w:r w:rsidRPr="007609B4">
        <w:rPr>
          <w:rFonts w:ascii="Times New Roman" w:hAnsi="Times New Roman" w:cs="Times New Roman"/>
          <w:b/>
        </w:rPr>
        <w:t xml:space="preserve">Observations </w:t>
      </w:r>
    </w:p>
    <w:p w14:paraId="5F45D8E6" w14:textId="77777777" w:rsidR="00D07F45" w:rsidRDefault="00D07F45" w:rsidP="00D07F45">
      <w:pPr>
        <w:pStyle w:val="NoSpacing"/>
        <w:spacing w:line="480" w:lineRule="auto"/>
        <w:ind w:firstLine="720"/>
        <w:rPr>
          <w:rFonts w:ascii="Times New Roman" w:hAnsi="Times New Roman" w:cs="Times New Roman"/>
        </w:rPr>
      </w:pPr>
      <w:r>
        <w:rPr>
          <w:rFonts w:ascii="Times New Roman" w:hAnsi="Times New Roman" w:cs="Times New Roman"/>
        </w:rPr>
        <w:t xml:space="preserve">I also took notes and made many observations while a peer of mine, Ben, created art with me. He always seemed to be in a more relaxed mood after every session. I could kind of see this </w:t>
      </w:r>
      <w:r>
        <w:rPr>
          <w:rFonts w:ascii="Times New Roman" w:hAnsi="Times New Roman" w:cs="Times New Roman"/>
        </w:rPr>
        <w:lastRenderedPageBreak/>
        <w:t>sense of relief come over him, because he even physically looked more relaxed after each session. I could observe this happen because he always leaned back in his chair after he was done, or threw his pencil down and breathed a deep breath or sigh of relief after he had finished. These actions could all be observed as signs of letting something go. During each session, Ben would always become hyper focused on the “Zentangle” he was making. He wouldn’t talk, unless I said something to him or asked him a question. So, most of the time we just sat in silence, and I had music on in the background. Ben stated that he liked the music on in the background (during an interview) and found it relaxing (Ben, Personal Communication, 2020). During our sessions, both of us would find ourselves singing along to the music or nodding our heads to the beat, because I would keep it on a country station that we both enjoyed. I believe it really added to the comfortable atmosphere. Sometimes after a session, Ben would even tell me that he felt better, and would leave the room with a sense of purpose. With Ben’s permission, I have included a few of the “</w:t>
      </w:r>
      <w:proofErr w:type="spellStart"/>
      <w:r>
        <w:rPr>
          <w:rFonts w:ascii="Times New Roman" w:hAnsi="Times New Roman" w:cs="Times New Roman"/>
        </w:rPr>
        <w:t>Zentangles</w:t>
      </w:r>
      <w:proofErr w:type="spellEnd"/>
      <w:r>
        <w:rPr>
          <w:rFonts w:ascii="Times New Roman" w:hAnsi="Times New Roman" w:cs="Times New Roman"/>
        </w:rPr>
        <w:t>” that he made in session, which can be seen in Figures 5 and 6 below.</w:t>
      </w:r>
    </w:p>
    <w:p w14:paraId="159ED888" w14:textId="77777777" w:rsidR="00D07F45" w:rsidRDefault="00D07F45" w:rsidP="00D07F45">
      <w:pPr>
        <w:pStyle w:val="NoSpacing"/>
        <w:spacing w:line="480" w:lineRule="auto"/>
        <w:rPr>
          <w:rFonts w:ascii="Times New Roman" w:hAnsi="Times New Roman" w:cs="Times New Roman"/>
        </w:rPr>
      </w:pPr>
    </w:p>
    <w:p w14:paraId="31B596A7" w14:textId="77777777" w:rsidR="00E36D29" w:rsidRDefault="00E656E9" w:rsidP="00313477">
      <w:pPr>
        <w:pStyle w:val="NoSpacing"/>
        <w:spacing w:line="480" w:lineRule="auto"/>
        <w:jc w:val="center"/>
        <w:rPr>
          <w:rFonts w:ascii="Times New Roman" w:hAnsi="Times New Roman" w:cs="Times New Roman"/>
        </w:rPr>
      </w:pPr>
      <w:r>
        <w:rPr>
          <w:rFonts w:ascii="Times New Roman" w:hAnsi="Times New Roman" w:cs="Times New Roman"/>
          <w:noProof/>
        </w:rPr>
        <w:drawing>
          <wp:inline distT="0" distB="0" distL="0" distR="0" wp14:anchorId="6596384D" wp14:editId="0B156A09">
            <wp:extent cx="2286000" cy="2267926"/>
            <wp:effectExtent l="76200" t="76200" r="152400" b="1454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5063.jpg"/>
                    <pic:cNvPicPr/>
                  </pic:nvPicPr>
                  <pic:blipFill>
                    <a:blip r:embed="rId12">
                      <a:extLst>
                        <a:ext uri="{28A0092B-C50C-407E-A947-70E740481C1C}">
                          <a14:useLocalDpi xmlns:a14="http://schemas.microsoft.com/office/drawing/2010/main" val="0"/>
                        </a:ext>
                      </a:extLst>
                    </a:blip>
                    <a:stretch>
                      <a:fillRect/>
                    </a:stretch>
                  </pic:blipFill>
                  <pic:spPr>
                    <a:xfrm>
                      <a:off x="0" y="0"/>
                      <a:ext cx="2287075" cy="22689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E59F3E" w14:textId="155A1698" w:rsidR="00D07F45" w:rsidRDefault="00D07F45" w:rsidP="00313477">
      <w:pPr>
        <w:pStyle w:val="NoSpacing"/>
        <w:spacing w:line="480" w:lineRule="auto"/>
        <w:jc w:val="center"/>
        <w:rPr>
          <w:rFonts w:ascii="Times New Roman" w:hAnsi="Times New Roman" w:cs="Times New Roman"/>
        </w:rPr>
      </w:pPr>
      <w:r w:rsidRPr="004C7876">
        <w:rPr>
          <w:rFonts w:ascii="Times New Roman" w:hAnsi="Times New Roman" w:cs="Times New Roman"/>
          <w:i/>
        </w:rPr>
        <w:t>Figure 5</w:t>
      </w:r>
      <w:r w:rsidR="00E36D29">
        <w:rPr>
          <w:rFonts w:ascii="Times New Roman" w:hAnsi="Times New Roman" w:cs="Times New Roman"/>
        </w:rPr>
        <w:t>. Zentangle by Ben</w:t>
      </w:r>
    </w:p>
    <w:p w14:paraId="32588F96" w14:textId="77777777" w:rsidR="00E36D29" w:rsidRDefault="00D70135" w:rsidP="00313477">
      <w:pPr>
        <w:pStyle w:val="NoSpacing"/>
        <w:spacing w:line="48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0DB434E1" wp14:editId="2AEE743F">
            <wp:extent cx="2284841" cy="2131786"/>
            <wp:effectExtent l="76200" t="76200" r="153670" b="1543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5563.jpg"/>
                    <pic:cNvPicPr/>
                  </pic:nvPicPr>
                  <pic:blipFill>
                    <a:blip r:embed="rId13">
                      <a:extLst>
                        <a:ext uri="{28A0092B-C50C-407E-A947-70E740481C1C}">
                          <a14:useLocalDpi xmlns:a14="http://schemas.microsoft.com/office/drawing/2010/main" val="0"/>
                        </a:ext>
                      </a:extLst>
                    </a:blip>
                    <a:stretch>
                      <a:fillRect/>
                    </a:stretch>
                  </pic:blipFill>
                  <pic:spPr>
                    <a:xfrm>
                      <a:off x="0" y="0"/>
                      <a:ext cx="2284841" cy="21317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084DB1" w14:textId="4CF0172A" w:rsidR="00D07F45" w:rsidRDefault="00D07F45" w:rsidP="00313477">
      <w:pPr>
        <w:pStyle w:val="NoSpacing"/>
        <w:spacing w:line="480" w:lineRule="auto"/>
        <w:jc w:val="center"/>
        <w:rPr>
          <w:rFonts w:ascii="Times New Roman" w:hAnsi="Times New Roman" w:cs="Times New Roman"/>
        </w:rPr>
      </w:pPr>
      <w:r w:rsidRPr="004C7876">
        <w:rPr>
          <w:rFonts w:ascii="Times New Roman" w:hAnsi="Times New Roman" w:cs="Times New Roman"/>
          <w:i/>
        </w:rPr>
        <w:t>Figure 6</w:t>
      </w:r>
      <w:r w:rsidR="00E36D29" w:rsidRPr="004C7876">
        <w:rPr>
          <w:rFonts w:ascii="Times New Roman" w:hAnsi="Times New Roman" w:cs="Times New Roman"/>
          <w:i/>
        </w:rPr>
        <w:t>.</w:t>
      </w:r>
      <w:r w:rsidR="00E36D29">
        <w:rPr>
          <w:rFonts w:ascii="Times New Roman" w:hAnsi="Times New Roman" w:cs="Times New Roman"/>
        </w:rPr>
        <w:t xml:space="preserve"> Zentangle by Ben</w:t>
      </w:r>
    </w:p>
    <w:p w14:paraId="7B12A2B4" w14:textId="77777777" w:rsidR="002E0CB9" w:rsidRDefault="002E0CB9" w:rsidP="00D07F45">
      <w:pPr>
        <w:pStyle w:val="NoSpacing"/>
        <w:spacing w:line="480" w:lineRule="auto"/>
        <w:rPr>
          <w:rFonts w:ascii="Times New Roman" w:hAnsi="Times New Roman" w:cs="Times New Roman"/>
        </w:rPr>
      </w:pPr>
    </w:p>
    <w:p w14:paraId="6606938A" w14:textId="07CF6250" w:rsidR="00D07F45" w:rsidRDefault="00D07F45" w:rsidP="00D07F45">
      <w:pPr>
        <w:pStyle w:val="NoSpacing"/>
        <w:spacing w:line="480" w:lineRule="auto"/>
        <w:ind w:firstLine="720"/>
        <w:rPr>
          <w:rFonts w:ascii="Times New Roman" w:hAnsi="Times New Roman" w:cs="Times New Roman"/>
        </w:rPr>
      </w:pPr>
      <w:r>
        <w:rPr>
          <w:rFonts w:ascii="Times New Roman" w:hAnsi="Times New Roman" w:cs="Times New Roman"/>
        </w:rPr>
        <w:t xml:space="preserve">Part of my research into the relevance of “Zentangle” in relation to stress and anxiety was an interview with Ben, who I have been working with in my art-based research journey. I stopped seeing him weekly after a couple of months of “Zentangle” research, but I did get to catch up with him a month or so later to gather his thoughts on the whole experience. Ben reflected positively on the experience, as he was going through the death of both of his parents during his time with me. He stated that “Zentangle” let him “get into a state of flow and concentration, so much so that he was only focused on the art piece in front of him, not all of the other things that were going on in his life” (Ben, Personal Communication, 2020). Ben also reflected on the way he felt after each art therapy session we had. He stated, “after each session, I felt a sense of relief, and also a sense of accomplishment that I had created something” (Ben, Personal Communication, 2020). When I started my art research with Ben, I knew that he wasn’t an artist. In fact, this was his first ever experience with art therapy, and he has very limited experiences with art in general. After doing these exercises with “Zentangle”, he stated that he would “love to continue the art of ‘Zentangle’ and art therapy in the future” and he thought that it </w:t>
      </w:r>
      <w:r>
        <w:rPr>
          <w:rFonts w:ascii="Times New Roman" w:hAnsi="Times New Roman" w:cs="Times New Roman"/>
        </w:rPr>
        <w:lastRenderedPageBreak/>
        <w:t>was “very beneficial for stressful and anxious situations” (Ben, Personal Communication, 2020). Another interesting thing I found out during this interview was that Ben enjoyed the fact that I, a student in my last year of my Masters in Art Therapy, would make art with him during each session. We were both experimenting with the art of “Zentangle” during this time, so we would both make art during each session. I was doing it for my Master’s research, and he was doing it for stress relief. He stated that “it took the pressure off of the situation that there was someone else who is a little more experienced making art and also kind of showing me what to do” (Ben, Personal Communication, 2020). I found that this interview with Ben really solidified all of the research I had been doing.</w:t>
      </w:r>
    </w:p>
    <w:p w14:paraId="39FB5029" w14:textId="5BC017EF" w:rsidR="00D07F45" w:rsidRPr="00D07F45" w:rsidRDefault="00D07F45" w:rsidP="00D07F45">
      <w:pPr>
        <w:pStyle w:val="NoSpacing"/>
        <w:spacing w:line="480" w:lineRule="auto"/>
        <w:jc w:val="center"/>
        <w:rPr>
          <w:rFonts w:ascii="Times New Roman" w:hAnsi="Times New Roman" w:cs="Times New Roman"/>
          <w:b/>
        </w:rPr>
      </w:pPr>
      <w:r w:rsidRPr="00D07F45">
        <w:rPr>
          <w:rFonts w:ascii="Times New Roman" w:hAnsi="Times New Roman" w:cs="Times New Roman"/>
          <w:b/>
        </w:rPr>
        <w:t>Conclusion</w:t>
      </w:r>
    </w:p>
    <w:p w14:paraId="5CD13B32" w14:textId="02CB6A00" w:rsidR="00CF297C" w:rsidRDefault="00CF297C" w:rsidP="00CF297C">
      <w:pPr>
        <w:pStyle w:val="NoSpacing"/>
        <w:spacing w:line="480" w:lineRule="auto"/>
        <w:ind w:firstLine="720"/>
        <w:rPr>
          <w:rFonts w:ascii="Times New Roman" w:hAnsi="Times New Roman" w:cs="Times New Roman"/>
          <w:color w:val="1A1919"/>
        </w:rPr>
      </w:pPr>
      <w:r w:rsidRPr="001A275D">
        <w:rPr>
          <w:rFonts w:ascii="Times New Roman" w:hAnsi="Times New Roman" w:cs="Times New Roman"/>
          <w:color w:val="1A1919"/>
        </w:rPr>
        <w:t xml:space="preserve">In summary, art therapy and </w:t>
      </w:r>
      <w:r w:rsidR="002E0CB9">
        <w:rPr>
          <w:rFonts w:ascii="Times New Roman" w:hAnsi="Times New Roman" w:cs="Times New Roman"/>
          <w:color w:val="1A1919"/>
        </w:rPr>
        <w:t>“</w:t>
      </w:r>
      <w:r w:rsidRPr="001A275D">
        <w:rPr>
          <w:rFonts w:ascii="Times New Roman" w:hAnsi="Times New Roman" w:cs="Times New Roman"/>
          <w:color w:val="1A1919"/>
        </w:rPr>
        <w:t>Zentangle</w:t>
      </w:r>
      <w:r w:rsidR="002E0CB9">
        <w:rPr>
          <w:rFonts w:ascii="Times New Roman" w:hAnsi="Times New Roman" w:cs="Times New Roman"/>
          <w:color w:val="1A1919"/>
        </w:rPr>
        <w:t>” art have been shown to</w:t>
      </w:r>
      <w:r w:rsidRPr="001A275D">
        <w:rPr>
          <w:rFonts w:ascii="Times New Roman" w:hAnsi="Times New Roman" w:cs="Times New Roman"/>
          <w:color w:val="1A1919"/>
        </w:rPr>
        <w:t xml:space="preserve"> reduce feelings of stress and anxiety through mindfulness and distraction techniques. They </w:t>
      </w:r>
      <w:r w:rsidR="00F825C9">
        <w:rPr>
          <w:rFonts w:ascii="Times New Roman" w:hAnsi="Times New Roman" w:cs="Times New Roman"/>
          <w:color w:val="1A1919"/>
        </w:rPr>
        <w:t xml:space="preserve">achieve this by </w:t>
      </w:r>
      <w:r w:rsidRPr="001A275D">
        <w:rPr>
          <w:rFonts w:ascii="Times New Roman" w:hAnsi="Times New Roman" w:cs="Times New Roman"/>
          <w:color w:val="1A1919"/>
        </w:rPr>
        <w:t>help</w:t>
      </w:r>
      <w:r w:rsidR="00F825C9">
        <w:rPr>
          <w:rFonts w:ascii="Times New Roman" w:hAnsi="Times New Roman" w:cs="Times New Roman"/>
          <w:color w:val="1A1919"/>
        </w:rPr>
        <w:t>ing</w:t>
      </w:r>
      <w:r w:rsidRPr="001A275D">
        <w:rPr>
          <w:rFonts w:ascii="Times New Roman" w:hAnsi="Times New Roman" w:cs="Times New Roman"/>
          <w:color w:val="1A1919"/>
        </w:rPr>
        <w:t xml:space="preserve"> take the client’s mind off of their stressful and anxiety provoking situations and help them focus on something else for a while. The concept of art therapy helps reduce these negative feelings while also improving mood. There have been several studies on art therapy and “Zentangle”, but much more research needs to be conducted.</w:t>
      </w:r>
      <w:r>
        <w:rPr>
          <w:rFonts w:ascii="Times New Roman" w:hAnsi="Times New Roman" w:cs="Times New Roman"/>
          <w:color w:val="1A1919"/>
        </w:rPr>
        <w:t xml:space="preserve"> This type of research is important and relevant because millions of Americans suffer from stress and anxiety on a daily basis, and a staggering number of them don’t seek treatment. It is possible that new and innovative ways of treatment might evoke Americans to seek treatment for their stress and anxiety more often. More research needs to be conducted.</w:t>
      </w:r>
    </w:p>
    <w:p w14:paraId="61D8DC0E" w14:textId="26AAD0E1" w:rsidR="00CF297C" w:rsidRPr="001A275D" w:rsidRDefault="00CF297C" w:rsidP="00CF297C">
      <w:pPr>
        <w:pStyle w:val="NoSpacing"/>
        <w:spacing w:line="480" w:lineRule="auto"/>
        <w:ind w:firstLine="720"/>
        <w:rPr>
          <w:rFonts w:ascii="Times New Roman" w:hAnsi="Times New Roman" w:cs="Times New Roman"/>
        </w:rPr>
      </w:pPr>
      <w:r w:rsidRPr="001A275D">
        <w:rPr>
          <w:rFonts w:ascii="Times New Roman" w:hAnsi="Times New Roman" w:cs="Times New Roman"/>
          <w:color w:val="1A1919"/>
        </w:rPr>
        <w:t xml:space="preserve"> I believe that more research on</w:t>
      </w:r>
      <w:r>
        <w:rPr>
          <w:rFonts w:ascii="Times New Roman" w:hAnsi="Times New Roman" w:cs="Times New Roman"/>
          <w:color w:val="1A1919"/>
        </w:rPr>
        <w:t xml:space="preserve"> specifically</w:t>
      </w:r>
      <w:r w:rsidRPr="001A275D">
        <w:rPr>
          <w:rFonts w:ascii="Times New Roman" w:hAnsi="Times New Roman" w:cs="Times New Roman"/>
          <w:color w:val="1A1919"/>
        </w:rPr>
        <w:t xml:space="preserve"> group art therapy and anxiety and stress reduction in adults could also be conducted. </w:t>
      </w:r>
      <w:r w:rsidR="00F825C9">
        <w:rPr>
          <w:rFonts w:ascii="Times New Roman" w:hAnsi="Times New Roman" w:cs="Times New Roman"/>
          <w:color w:val="1A1919"/>
        </w:rPr>
        <w:t xml:space="preserve">This is, again, very important in this time period because we are under a global health pandemic. Many more people around the world are under </w:t>
      </w:r>
      <w:r w:rsidR="00F825C9">
        <w:rPr>
          <w:rFonts w:ascii="Times New Roman" w:hAnsi="Times New Roman" w:cs="Times New Roman"/>
          <w:color w:val="1A1919"/>
        </w:rPr>
        <w:lastRenderedPageBreak/>
        <w:t>more stress than ever. Many people don’t have jobs, and this time period is being compared to the Great Depression. Not having any income, some people don’t even qualify for unemployment, being confined to our homes, and fearing for one’s health and safety are all things that are very stressful on our bodies and mental health. It is times like this that coping mechanisms are very important. With many non-essential businesses closed, people have to find ways to cope within their own homes. This is why art therapy is so important. One can create art with many things that they already have in their home. Much more research needs to be conducted on art therapy in the next several months. Many people’s well being may depend on it.</w:t>
      </w:r>
      <w:r w:rsidRPr="001A275D">
        <w:rPr>
          <w:rFonts w:ascii="Times New Roman" w:hAnsi="Times New Roman" w:cs="Times New Roman"/>
        </w:rPr>
        <w:br w:type="page"/>
      </w:r>
    </w:p>
    <w:p w14:paraId="577EFEB2" w14:textId="77777777" w:rsidR="00CF297C" w:rsidRPr="001A275D" w:rsidRDefault="00CF297C" w:rsidP="00CF297C">
      <w:pPr>
        <w:spacing w:before="100" w:beforeAutospacing="1" w:after="100" w:afterAutospacing="1" w:line="480" w:lineRule="auto"/>
        <w:jc w:val="center"/>
        <w:rPr>
          <w:rFonts w:ascii="Times New Roman" w:eastAsia="Times New Roman" w:hAnsi="Times New Roman" w:cs="Times New Roman"/>
        </w:rPr>
      </w:pPr>
      <w:r w:rsidRPr="001A275D">
        <w:rPr>
          <w:rFonts w:ascii="Times New Roman" w:eastAsia="Times New Roman" w:hAnsi="Times New Roman" w:cs="Times New Roman"/>
        </w:rPr>
        <w:lastRenderedPageBreak/>
        <w:t>References</w:t>
      </w:r>
    </w:p>
    <w:p w14:paraId="3DFDC4F0" w14:textId="77777777" w:rsidR="00CF297C" w:rsidRPr="001A275D" w:rsidRDefault="00CF297C" w:rsidP="00CF297C">
      <w:pPr>
        <w:spacing w:line="480" w:lineRule="auto"/>
        <w:ind w:left="720" w:hanging="720"/>
        <w:rPr>
          <w:rFonts w:ascii="Times New Roman" w:eastAsia="Times New Roman" w:hAnsi="Times New Roman" w:cs="Times New Roman"/>
        </w:rPr>
      </w:pPr>
      <w:proofErr w:type="spellStart"/>
      <w:r w:rsidRPr="001A275D">
        <w:rPr>
          <w:rFonts w:ascii="Times New Roman" w:eastAsia="Times New Roman" w:hAnsi="Times New Roman" w:cs="Times New Roman"/>
        </w:rPr>
        <w:t>Abbing</w:t>
      </w:r>
      <w:proofErr w:type="spellEnd"/>
      <w:r w:rsidRPr="001A275D">
        <w:rPr>
          <w:rFonts w:ascii="Times New Roman" w:eastAsia="Times New Roman" w:hAnsi="Times New Roman" w:cs="Times New Roman"/>
        </w:rPr>
        <w:t xml:space="preserve">, A., </w:t>
      </w:r>
      <w:proofErr w:type="spellStart"/>
      <w:r w:rsidRPr="001A275D">
        <w:rPr>
          <w:rFonts w:ascii="Times New Roman" w:eastAsia="Times New Roman" w:hAnsi="Times New Roman" w:cs="Times New Roman"/>
        </w:rPr>
        <w:t>Baars</w:t>
      </w:r>
      <w:proofErr w:type="spellEnd"/>
      <w:r w:rsidRPr="001A275D">
        <w:rPr>
          <w:rFonts w:ascii="Times New Roman" w:eastAsia="Times New Roman" w:hAnsi="Times New Roman" w:cs="Times New Roman"/>
        </w:rPr>
        <w:t xml:space="preserve">, E., </w:t>
      </w:r>
      <w:proofErr w:type="spellStart"/>
      <w:r w:rsidRPr="001A275D">
        <w:rPr>
          <w:rFonts w:ascii="Times New Roman" w:eastAsia="Times New Roman" w:hAnsi="Times New Roman" w:cs="Times New Roman"/>
        </w:rPr>
        <w:t>Sonneville</w:t>
      </w:r>
      <w:proofErr w:type="spellEnd"/>
      <w:r w:rsidRPr="001A275D">
        <w:rPr>
          <w:rFonts w:ascii="Times New Roman" w:eastAsia="Times New Roman" w:hAnsi="Times New Roman" w:cs="Times New Roman"/>
        </w:rPr>
        <w:t xml:space="preserve">, L., </w:t>
      </w:r>
      <w:proofErr w:type="spellStart"/>
      <w:r w:rsidRPr="001A275D">
        <w:rPr>
          <w:rFonts w:ascii="Times New Roman" w:eastAsia="Times New Roman" w:hAnsi="Times New Roman" w:cs="Times New Roman"/>
        </w:rPr>
        <w:t>Ponstein</w:t>
      </w:r>
      <w:proofErr w:type="spellEnd"/>
      <w:r w:rsidRPr="001A275D">
        <w:rPr>
          <w:rFonts w:ascii="Times New Roman" w:eastAsia="Times New Roman" w:hAnsi="Times New Roman" w:cs="Times New Roman"/>
        </w:rPr>
        <w:t xml:space="preserve">, A., &amp; </w:t>
      </w:r>
      <w:proofErr w:type="spellStart"/>
      <w:r w:rsidRPr="001A275D">
        <w:rPr>
          <w:rFonts w:ascii="Times New Roman" w:eastAsia="Times New Roman" w:hAnsi="Times New Roman" w:cs="Times New Roman"/>
        </w:rPr>
        <w:t>Swaab</w:t>
      </w:r>
      <w:proofErr w:type="spellEnd"/>
      <w:r w:rsidRPr="001A275D">
        <w:rPr>
          <w:rFonts w:ascii="Times New Roman" w:eastAsia="Times New Roman" w:hAnsi="Times New Roman" w:cs="Times New Roman"/>
        </w:rPr>
        <w:t xml:space="preserve">, H. (2019). The Effectiveness of Art Therapy for Anxiety in Adult Women: A Randomized Controlled Trial. </w:t>
      </w:r>
      <w:r w:rsidRPr="001A275D">
        <w:rPr>
          <w:rFonts w:ascii="Times New Roman" w:eastAsia="Times New Roman" w:hAnsi="Times New Roman" w:cs="Times New Roman"/>
          <w:i/>
          <w:iCs/>
        </w:rPr>
        <w:t>Frontiers in Psychology</w:t>
      </w:r>
      <w:r w:rsidRPr="001A275D">
        <w:rPr>
          <w:rFonts w:ascii="Times New Roman" w:eastAsia="Times New Roman" w:hAnsi="Times New Roman" w:cs="Times New Roman"/>
        </w:rPr>
        <w:t xml:space="preserve">, </w:t>
      </w:r>
      <w:r w:rsidRPr="001A275D">
        <w:rPr>
          <w:rFonts w:ascii="Times New Roman" w:eastAsia="Times New Roman" w:hAnsi="Times New Roman" w:cs="Times New Roman"/>
          <w:i/>
          <w:iCs/>
        </w:rPr>
        <w:t>10</w:t>
      </w:r>
      <w:r w:rsidRPr="001A275D">
        <w:rPr>
          <w:rFonts w:ascii="Times New Roman" w:eastAsia="Times New Roman" w:hAnsi="Times New Roman" w:cs="Times New Roman"/>
        </w:rPr>
        <w:t xml:space="preserve">. </w:t>
      </w:r>
    </w:p>
    <w:p w14:paraId="4B78EF99" w14:textId="77777777" w:rsidR="00CF297C" w:rsidRPr="001A275D" w:rsidRDefault="00CF297C" w:rsidP="00CF297C">
      <w:pPr>
        <w:pStyle w:val="Normal1"/>
        <w:shd w:val="clear" w:color="auto" w:fill="FFFFFF"/>
        <w:spacing w:line="480" w:lineRule="auto"/>
        <w:ind w:left="720" w:hanging="720"/>
        <w:rPr>
          <w:rFonts w:ascii="Times New Roman" w:hAnsi="Times New Roman" w:cs="Times New Roman"/>
          <w:color w:val="1A1919"/>
          <w:sz w:val="24"/>
          <w:szCs w:val="24"/>
        </w:rPr>
      </w:pPr>
      <w:r w:rsidRPr="001A275D">
        <w:rPr>
          <w:rFonts w:ascii="Times New Roman" w:hAnsi="Times New Roman" w:cs="Times New Roman"/>
          <w:color w:val="1A1919"/>
          <w:sz w:val="24"/>
          <w:szCs w:val="24"/>
        </w:rPr>
        <w:t xml:space="preserve">Abbing, A., Ponstein, A., Hooren, S. V., Sonneville, L. D., Swaab, H., &amp; Baars, E. (2018). The effectiveness of art therapy for anxiety in adults: A systematic review of randomised and non-randomised controlled trials. </w:t>
      </w:r>
      <w:r w:rsidRPr="001A275D">
        <w:rPr>
          <w:rFonts w:ascii="Times New Roman" w:hAnsi="Times New Roman" w:cs="Times New Roman"/>
          <w:i/>
          <w:color w:val="1A1919"/>
          <w:sz w:val="24"/>
          <w:szCs w:val="24"/>
        </w:rPr>
        <w:t>Plos One</w:t>
      </w:r>
      <w:r w:rsidRPr="001A275D">
        <w:rPr>
          <w:rFonts w:ascii="Times New Roman" w:hAnsi="Times New Roman" w:cs="Times New Roman"/>
          <w:color w:val="1A1919"/>
          <w:sz w:val="24"/>
          <w:szCs w:val="24"/>
        </w:rPr>
        <w:t xml:space="preserve">, </w:t>
      </w:r>
      <w:r w:rsidRPr="001A275D">
        <w:rPr>
          <w:rFonts w:ascii="Times New Roman" w:hAnsi="Times New Roman" w:cs="Times New Roman"/>
          <w:i/>
          <w:color w:val="1A1919"/>
          <w:sz w:val="24"/>
          <w:szCs w:val="24"/>
        </w:rPr>
        <w:t>13</w:t>
      </w:r>
      <w:r w:rsidRPr="001A275D">
        <w:rPr>
          <w:rFonts w:ascii="Times New Roman" w:hAnsi="Times New Roman" w:cs="Times New Roman"/>
          <w:color w:val="1A1919"/>
          <w:sz w:val="24"/>
          <w:szCs w:val="24"/>
        </w:rPr>
        <w:t>(12).</w:t>
      </w:r>
    </w:p>
    <w:p w14:paraId="798C9433" w14:textId="77777777" w:rsidR="00CF297C" w:rsidRPr="001A275D" w:rsidRDefault="00CF297C" w:rsidP="00CF297C">
      <w:pPr>
        <w:pStyle w:val="Normal1"/>
        <w:shd w:val="clear" w:color="auto" w:fill="FFFFFF"/>
        <w:spacing w:line="480" w:lineRule="auto"/>
        <w:ind w:left="720" w:hanging="720"/>
        <w:rPr>
          <w:rFonts w:ascii="Times New Roman" w:hAnsi="Times New Roman" w:cs="Times New Roman"/>
          <w:color w:val="1A1919"/>
          <w:sz w:val="24"/>
          <w:szCs w:val="24"/>
        </w:rPr>
      </w:pPr>
      <w:r w:rsidRPr="001A275D">
        <w:rPr>
          <w:rFonts w:ascii="Times New Roman" w:hAnsi="Times New Roman" w:cs="Times New Roman"/>
          <w:color w:val="1A1919"/>
          <w:sz w:val="24"/>
          <w:szCs w:val="24"/>
        </w:rPr>
        <w:t xml:space="preserve">Abbott, K. A., Shanahan, M. J., &amp; Neufeld, R. W. J., (2013). Artistic tasks outperform nonartistic tasks for stress reduction. </w:t>
      </w:r>
      <w:r w:rsidRPr="001A275D">
        <w:rPr>
          <w:rFonts w:ascii="Times New Roman" w:hAnsi="Times New Roman" w:cs="Times New Roman"/>
          <w:i/>
          <w:color w:val="1A1919"/>
          <w:sz w:val="24"/>
          <w:szCs w:val="24"/>
        </w:rPr>
        <w:t>Art Therapy</w:t>
      </w:r>
      <w:r w:rsidRPr="001A275D">
        <w:rPr>
          <w:rFonts w:ascii="Times New Roman" w:hAnsi="Times New Roman" w:cs="Times New Roman"/>
          <w:color w:val="1A1919"/>
          <w:sz w:val="24"/>
          <w:szCs w:val="24"/>
        </w:rPr>
        <w:t>, 30(2, 71-78.</w:t>
      </w:r>
    </w:p>
    <w:p w14:paraId="211E5DA4" w14:textId="77777777" w:rsidR="00CF297C" w:rsidRPr="001A275D" w:rsidRDefault="00CF297C" w:rsidP="00CF297C">
      <w:pPr>
        <w:pStyle w:val="Normal1"/>
        <w:shd w:val="clear" w:color="auto" w:fill="FFFFFF"/>
        <w:spacing w:line="480" w:lineRule="auto"/>
        <w:ind w:left="720" w:hanging="720"/>
        <w:rPr>
          <w:rFonts w:ascii="Times New Roman" w:hAnsi="Times New Roman" w:cs="Times New Roman"/>
          <w:color w:val="1A1919"/>
          <w:sz w:val="24"/>
          <w:szCs w:val="24"/>
        </w:rPr>
      </w:pPr>
      <w:r w:rsidRPr="001A275D">
        <w:rPr>
          <w:rFonts w:ascii="Times New Roman" w:hAnsi="Times New Roman" w:cs="Times New Roman"/>
          <w:color w:val="1A1919"/>
          <w:sz w:val="24"/>
          <w:szCs w:val="24"/>
        </w:rPr>
        <w:t>About the zentangle method. (n.d.). Retrieved from https://zentangle.com/pages/about-the-zentangle-method</w:t>
      </w:r>
    </w:p>
    <w:p w14:paraId="24FB32D3" w14:textId="77777777" w:rsidR="00CF297C" w:rsidRPr="001A275D" w:rsidRDefault="00CF297C" w:rsidP="00CF297C">
      <w:pPr>
        <w:spacing w:line="480" w:lineRule="auto"/>
        <w:ind w:left="720" w:hanging="720"/>
        <w:rPr>
          <w:rFonts w:ascii="Times New Roman" w:eastAsia="Times New Roman" w:hAnsi="Times New Roman" w:cs="Times New Roman"/>
        </w:rPr>
      </w:pPr>
      <w:r w:rsidRPr="001A275D">
        <w:rPr>
          <w:rFonts w:ascii="Times New Roman" w:eastAsia="Times New Roman" w:hAnsi="Times New Roman" w:cs="Times New Roman"/>
        </w:rPr>
        <w:t>American Institute of Stress [AIS]. (2019). 42 Worrying Workplace Stress Statistics. Retrieved from https://www.stress.org/42-worrying-workplace-stress-statistics</w:t>
      </w:r>
    </w:p>
    <w:p w14:paraId="53D97EC0" w14:textId="77777777" w:rsidR="00CF297C" w:rsidRPr="001A275D" w:rsidRDefault="00CF297C" w:rsidP="00CF297C">
      <w:pPr>
        <w:spacing w:line="480" w:lineRule="auto"/>
        <w:ind w:left="720" w:hanging="720"/>
        <w:rPr>
          <w:rFonts w:ascii="Times New Roman" w:eastAsia="Times New Roman" w:hAnsi="Times New Roman" w:cs="Times New Roman"/>
        </w:rPr>
      </w:pPr>
      <w:r w:rsidRPr="001A275D">
        <w:rPr>
          <w:rFonts w:ascii="Times New Roman" w:eastAsia="Times New Roman" w:hAnsi="Times New Roman" w:cs="Times New Roman"/>
        </w:rPr>
        <w:t>Anxiety and Depression Association of America [ADAA]. (2018). Facts &amp; Statistics: Anxiety and Depression. Retrieved from https://adaa.org/about-adaa/press-room/facts-statistics.</w:t>
      </w:r>
    </w:p>
    <w:p w14:paraId="59E06B22" w14:textId="77777777" w:rsidR="00CF297C" w:rsidRPr="001A275D" w:rsidRDefault="00CF297C" w:rsidP="00CF297C">
      <w:pPr>
        <w:pStyle w:val="Normal1"/>
        <w:shd w:val="clear" w:color="auto" w:fill="FFFFFF"/>
        <w:spacing w:line="480" w:lineRule="auto"/>
        <w:ind w:left="720" w:hanging="720"/>
        <w:rPr>
          <w:rFonts w:ascii="Times New Roman" w:hAnsi="Times New Roman" w:cs="Times New Roman"/>
          <w:color w:val="1A1919"/>
          <w:sz w:val="24"/>
          <w:szCs w:val="24"/>
        </w:rPr>
      </w:pPr>
      <w:r w:rsidRPr="001A275D">
        <w:rPr>
          <w:rFonts w:ascii="Times New Roman" w:hAnsi="Times New Roman" w:cs="Times New Roman"/>
          <w:color w:val="1A1919"/>
          <w:sz w:val="24"/>
          <w:szCs w:val="24"/>
        </w:rPr>
        <w:t xml:space="preserve">Ashlock, L., Miller-Perrin, C., &amp; Krumrei-Mancuso, E. (2018). The effectiveness of structured coloring activities for anxiety reduction. </w:t>
      </w:r>
      <w:r w:rsidRPr="001A275D">
        <w:rPr>
          <w:rFonts w:ascii="Times New Roman" w:hAnsi="Times New Roman" w:cs="Times New Roman"/>
          <w:i/>
          <w:color w:val="1A1919"/>
          <w:sz w:val="24"/>
          <w:szCs w:val="24"/>
        </w:rPr>
        <w:t>Art Therapy</w:t>
      </w:r>
      <w:r w:rsidRPr="001A275D">
        <w:rPr>
          <w:rFonts w:ascii="Times New Roman" w:hAnsi="Times New Roman" w:cs="Times New Roman"/>
          <w:color w:val="1A1919"/>
          <w:sz w:val="24"/>
          <w:szCs w:val="24"/>
        </w:rPr>
        <w:t>, 35(4), 195-201.</w:t>
      </w:r>
    </w:p>
    <w:p w14:paraId="117AD9F6" w14:textId="77777777" w:rsidR="00CF297C" w:rsidRPr="001A275D" w:rsidRDefault="00CF297C" w:rsidP="00CF297C">
      <w:pPr>
        <w:pStyle w:val="Normal1"/>
        <w:shd w:val="clear" w:color="auto" w:fill="FFFFFF"/>
        <w:spacing w:line="480" w:lineRule="auto"/>
        <w:ind w:left="720" w:hanging="720"/>
        <w:rPr>
          <w:rFonts w:ascii="Times New Roman" w:hAnsi="Times New Roman" w:cs="Times New Roman"/>
          <w:color w:val="1A1919"/>
          <w:sz w:val="24"/>
          <w:szCs w:val="24"/>
        </w:rPr>
      </w:pPr>
      <w:r w:rsidRPr="001A275D">
        <w:rPr>
          <w:rFonts w:ascii="Times New Roman" w:hAnsi="Times New Roman" w:cs="Times New Roman"/>
          <w:color w:val="1A1919"/>
          <w:sz w:val="24"/>
          <w:szCs w:val="24"/>
        </w:rPr>
        <w:t xml:space="preserve">Chambala, A. (2008). Anxiety and art therapy: Treatment in the public eye. </w:t>
      </w:r>
      <w:r w:rsidRPr="001A275D">
        <w:rPr>
          <w:rFonts w:ascii="Times New Roman" w:hAnsi="Times New Roman" w:cs="Times New Roman"/>
          <w:i/>
          <w:color w:val="1A1919"/>
          <w:sz w:val="24"/>
          <w:szCs w:val="24"/>
        </w:rPr>
        <w:t>Art Therapy</w:t>
      </w:r>
      <w:r w:rsidRPr="001A275D">
        <w:rPr>
          <w:rFonts w:ascii="Times New Roman" w:hAnsi="Times New Roman" w:cs="Times New Roman"/>
          <w:color w:val="1A1919"/>
          <w:sz w:val="24"/>
          <w:szCs w:val="24"/>
        </w:rPr>
        <w:t>, 25(4), 187-189.</w:t>
      </w:r>
    </w:p>
    <w:p w14:paraId="31086758" w14:textId="77777777" w:rsidR="00CF297C" w:rsidRPr="001A275D" w:rsidRDefault="00CF297C" w:rsidP="00CF297C">
      <w:pPr>
        <w:pStyle w:val="Normal1"/>
        <w:shd w:val="clear" w:color="auto" w:fill="FFFFFF"/>
        <w:spacing w:line="480" w:lineRule="auto"/>
        <w:ind w:left="720" w:hanging="720"/>
        <w:rPr>
          <w:rFonts w:ascii="Times New Roman" w:hAnsi="Times New Roman" w:cs="Times New Roman"/>
          <w:color w:val="1A1919"/>
          <w:sz w:val="24"/>
          <w:szCs w:val="24"/>
        </w:rPr>
      </w:pPr>
      <w:r w:rsidRPr="001A275D">
        <w:rPr>
          <w:rFonts w:ascii="Times New Roman" w:hAnsi="Times New Roman" w:cs="Times New Roman"/>
          <w:color w:val="1A1919"/>
          <w:sz w:val="24"/>
          <w:szCs w:val="24"/>
        </w:rPr>
        <w:t xml:space="preserve">Flett, J., Lie, C., Riordan, B. C., Thompson, L. M., Conner, T. S., &amp; Hayne, H. (2017). Sharpen your pencils: Preliminary evidence that adult coloring reduces depressive symptoms and anxiety. </w:t>
      </w:r>
      <w:r w:rsidRPr="001A275D">
        <w:rPr>
          <w:rFonts w:ascii="Times New Roman" w:hAnsi="Times New Roman" w:cs="Times New Roman"/>
          <w:i/>
          <w:color w:val="1A1919"/>
          <w:sz w:val="24"/>
          <w:szCs w:val="24"/>
        </w:rPr>
        <w:t>Creativity Research Journal</w:t>
      </w:r>
      <w:r w:rsidRPr="001A275D">
        <w:rPr>
          <w:rFonts w:ascii="Times New Roman" w:hAnsi="Times New Roman" w:cs="Times New Roman"/>
          <w:color w:val="1A1919"/>
          <w:sz w:val="24"/>
          <w:szCs w:val="24"/>
        </w:rPr>
        <w:t>, 29(4), 409-416.</w:t>
      </w:r>
    </w:p>
    <w:p w14:paraId="2A715E8E" w14:textId="77777777" w:rsidR="00CF297C" w:rsidRPr="001A275D" w:rsidRDefault="00CF297C" w:rsidP="00CF297C">
      <w:pPr>
        <w:pStyle w:val="Normal1"/>
        <w:shd w:val="clear" w:color="auto" w:fill="FFFFFF"/>
        <w:spacing w:line="480" w:lineRule="auto"/>
        <w:ind w:left="720" w:hanging="720"/>
        <w:rPr>
          <w:rFonts w:ascii="Times New Roman" w:hAnsi="Times New Roman" w:cs="Times New Roman"/>
          <w:color w:val="1A1919"/>
          <w:sz w:val="24"/>
          <w:szCs w:val="24"/>
        </w:rPr>
      </w:pPr>
      <w:r w:rsidRPr="001A275D">
        <w:rPr>
          <w:rFonts w:ascii="Times New Roman" w:hAnsi="Times New Roman" w:cs="Times New Roman"/>
          <w:color w:val="1A1919"/>
          <w:sz w:val="24"/>
          <w:szCs w:val="24"/>
        </w:rPr>
        <w:lastRenderedPageBreak/>
        <w:t>Hofmann, S. G., Sawyer, A. T., Witt, A. A., &amp; Oh, D. (2010). The effect of mindfulness-based therapy on anxiety and depression: A meta-analytic review.</w:t>
      </w:r>
      <w:r w:rsidRPr="001A275D">
        <w:rPr>
          <w:rFonts w:ascii="Times New Roman" w:hAnsi="Times New Roman" w:cs="Times New Roman"/>
          <w:i/>
          <w:color w:val="1A1919"/>
          <w:sz w:val="24"/>
          <w:szCs w:val="24"/>
        </w:rPr>
        <w:t xml:space="preserve"> Journal of Consulting and Clinical Psychology, 78</w:t>
      </w:r>
      <w:r w:rsidRPr="001A275D">
        <w:rPr>
          <w:rFonts w:ascii="Times New Roman" w:hAnsi="Times New Roman" w:cs="Times New Roman"/>
          <w:color w:val="1A1919"/>
          <w:sz w:val="24"/>
          <w:szCs w:val="24"/>
        </w:rPr>
        <w:t>(2), 169-183.</w:t>
      </w:r>
    </w:p>
    <w:p w14:paraId="5A454148" w14:textId="77777777" w:rsidR="00CF297C" w:rsidRPr="001A275D" w:rsidRDefault="00CF297C" w:rsidP="00CF297C">
      <w:pPr>
        <w:spacing w:line="480" w:lineRule="auto"/>
        <w:ind w:left="720" w:hanging="720"/>
        <w:rPr>
          <w:rFonts w:ascii="Times New Roman" w:eastAsia="Times New Roman" w:hAnsi="Times New Roman" w:cs="Times New Roman"/>
        </w:rPr>
      </w:pPr>
      <w:r w:rsidRPr="001A275D">
        <w:rPr>
          <w:rFonts w:ascii="Times New Roman" w:eastAsia="Times New Roman" w:hAnsi="Times New Roman" w:cs="Times New Roman"/>
        </w:rPr>
        <w:t xml:space="preserve">Jaret, P., Tucker, A., </w:t>
      </w:r>
      <w:proofErr w:type="spellStart"/>
      <w:r w:rsidRPr="001A275D">
        <w:rPr>
          <w:rFonts w:ascii="Times New Roman" w:eastAsia="Times New Roman" w:hAnsi="Times New Roman" w:cs="Times New Roman"/>
        </w:rPr>
        <w:t>Kuyken</w:t>
      </w:r>
      <w:proofErr w:type="spellEnd"/>
      <w:r w:rsidRPr="001A275D">
        <w:rPr>
          <w:rFonts w:ascii="Times New Roman" w:eastAsia="Times New Roman" w:hAnsi="Times New Roman" w:cs="Times New Roman"/>
        </w:rPr>
        <w:t xml:space="preserve">, W., Hunter, J., </w:t>
      </w:r>
      <w:proofErr w:type="spellStart"/>
      <w:r w:rsidRPr="001A275D">
        <w:rPr>
          <w:rFonts w:ascii="Times New Roman" w:eastAsia="Times New Roman" w:hAnsi="Times New Roman" w:cs="Times New Roman"/>
        </w:rPr>
        <w:t>Sofer</w:t>
      </w:r>
      <w:proofErr w:type="spellEnd"/>
      <w:r w:rsidRPr="001A275D">
        <w:rPr>
          <w:rFonts w:ascii="Times New Roman" w:eastAsia="Times New Roman" w:hAnsi="Times New Roman" w:cs="Times New Roman"/>
        </w:rPr>
        <w:t>, O., Bullock, G., &amp; Newman, K. (2019). What is Mindfulness? Retrieved from https://www.mindful.org/what-is-mindfulness/.</w:t>
      </w:r>
    </w:p>
    <w:p w14:paraId="2DE63CE0" w14:textId="77777777" w:rsidR="00CF297C" w:rsidRPr="001A275D" w:rsidRDefault="00CF297C" w:rsidP="00CF297C">
      <w:pPr>
        <w:pStyle w:val="Normal1"/>
        <w:shd w:val="clear" w:color="auto" w:fill="FFFFFF"/>
        <w:spacing w:line="480" w:lineRule="auto"/>
        <w:ind w:left="720" w:hanging="720"/>
        <w:rPr>
          <w:rFonts w:ascii="Times New Roman" w:hAnsi="Times New Roman" w:cs="Times New Roman"/>
          <w:color w:val="222222"/>
          <w:sz w:val="24"/>
          <w:szCs w:val="24"/>
          <w:highlight w:val="white"/>
        </w:rPr>
      </w:pPr>
      <w:r w:rsidRPr="001A275D">
        <w:rPr>
          <w:rFonts w:ascii="Times New Roman" w:hAnsi="Times New Roman" w:cs="Times New Roman"/>
          <w:color w:val="222222"/>
          <w:sz w:val="24"/>
          <w:szCs w:val="24"/>
          <w:highlight w:val="white"/>
        </w:rPr>
        <w:t xml:space="preserve">Kao, H. S., Zhu, L., Chao, A. A., Chen, H. Y., Liu, I. C., &amp; Zhang, M. (2014). Calligraphy and meditation for stress reduction: an experimental comparison. </w:t>
      </w:r>
      <w:r w:rsidRPr="001A275D">
        <w:rPr>
          <w:rFonts w:ascii="Times New Roman" w:hAnsi="Times New Roman" w:cs="Times New Roman"/>
          <w:i/>
          <w:color w:val="222222"/>
          <w:sz w:val="24"/>
          <w:szCs w:val="24"/>
        </w:rPr>
        <w:t>Psychology research and behavior management</w:t>
      </w:r>
      <w:r w:rsidRPr="001A275D">
        <w:rPr>
          <w:rFonts w:ascii="Times New Roman" w:hAnsi="Times New Roman" w:cs="Times New Roman"/>
          <w:color w:val="222222"/>
          <w:sz w:val="24"/>
          <w:szCs w:val="24"/>
          <w:highlight w:val="white"/>
        </w:rPr>
        <w:t xml:space="preserve">, </w:t>
      </w:r>
      <w:r w:rsidRPr="001A275D">
        <w:rPr>
          <w:rFonts w:ascii="Times New Roman" w:hAnsi="Times New Roman" w:cs="Times New Roman"/>
          <w:i/>
          <w:color w:val="222222"/>
          <w:sz w:val="24"/>
          <w:szCs w:val="24"/>
        </w:rPr>
        <w:t>7</w:t>
      </w:r>
      <w:r w:rsidRPr="001A275D">
        <w:rPr>
          <w:rFonts w:ascii="Times New Roman" w:hAnsi="Times New Roman" w:cs="Times New Roman"/>
          <w:color w:val="222222"/>
          <w:sz w:val="24"/>
          <w:szCs w:val="24"/>
          <w:highlight w:val="white"/>
        </w:rPr>
        <w:t>, 47.</w:t>
      </w:r>
    </w:p>
    <w:p w14:paraId="74BA2F6B" w14:textId="77777777" w:rsidR="00CF297C" w:rsidRPr="001A275D" w:rsidRDefault="00CF297C" w:rsidP="00CF297C">
      <w:pPr>
        <w:pStyle w:val="Normal1"/>
        <w:shd w:val="clear" w:color="auto" w:fill="FFFFFF"/>
        <w:spacing w:line="480" w:lineRule="auto"/>
        <w:ind w:left="720" w:hanging="720"/>
        <w:rPr>
          <w:rFonts w:ascii="Times New Roman" w:hAnsi="Times New Roman" w:cs="Times New Roman"/>
          <w:color w:val="222222"/>
          <w:sz w:val="24"/>
          <w:szCs w:val="24"/>
          <w:highlight w:val="white"/>
        </w:rPr>
      </w:pPr>
      <w:r w:rsidRPr="001A275D">
        <w:rPr>
          <w:rFonts w:ascii="Times New Roman" w:hAnsi="Times New Roman" w:cs="Times New Roman"/>
          <w:color w:val="222222"/>
          <w:sz w:val="24"/>
          <w:szCs w:val="24"/>
          <w:highlight w:val="white"/>
        </w:rPr>
        <w:t xml:space="preserve">Khoury, B., Sharma, M., Rush, S. E., &amp; Fournier, C. (2015). Mindfulness-based stress reduction for healthy individuals: A meta-analysis. </w:t>
      </w:r>
      <w:r w:rsidRPr="001A275D">
        <w:rPr>
          <w:rFonts w:ascii="Times New Roman" w:hAnsi="Times New Roman" w:cs="Times New Roman"/>
          <w:i/>
          <w:color w:val="222222"/>
          <w:sz w:val="24"/>
          <w:szCs w:val="24"/>
          <w:highlight w:val="white"/>
        </w:rPr>
        <w:t>Journal of psychosomatic research</w:t>
      </w:r>
      <w:r w:rsidRPr="001A275D">
        <w:rPr>
          <w:rFonts w:ascii="Times New Roman" w:hAnsi="Times New Roman" w:cs="Times New Roman"/>
          <w:color w:val="222222"/>
          <w:sz w:val="24"/>
          <w:szCs w:val="24"/>
          <w:highlight w:val="white"/>
        </w:rPr>
        <w:t xml:space="preserve">, </w:t>
      </w:r>
      <w:r w:rsidRPr="001A275D">
        <w:rPr>
          <w:rFonts w:ascii="Times New Roman" w:hAnsi="Times New Roman" w:cs="Times New Roman"/>
          <w:i/>
          <w:color w:val="222222"/>
          <w:sz w:val="24"/>
          <w:szCs w:val="24"/>
          <w:highlight w:val="white"/>
        </w:rPr>
        <w:t>78</w:t>
      </w:r>
      <w:r w:rsidRPr="001A275D">
        <w:rPr>
          <w:rFonts w:ascii="Times New Roman" w:hAnsi="Times New Roman" w:cs="Times New Roman"/>
          <w:color w:val="222222"/>
          <w:sz w:val="24"/>
          <w:szCs w:val="24"/>
          <w:highlight w:val="white"/>
        </w:rPr>
        <w:t>(6), 519-528.</w:t>
      </w:r>
    </w:p>
    <w:p w14:paraId="25BA181B" w14:textId="77777777" w:rsidR="00CF297C" w:rsidRPr="001A275D" w:rsidRDefault="00CF297C" w:rsidP="00CF297C">
      <w:pPr>
        <w:pStyle w:val="Normal1"/>
        <w:shd w:val="clear" w:color="auto" w:fill="FFFFFF"/>
        <w:spacing w:line="480" w:lineRule="auto"/>
        <w:ind w:left="720" w:hanging="720"/>
        <w:rPr>
          <w:rFonts w:ascii="Times New Roman" w:hAnsi="Times New Roman" w:cs="Times New Roman"/>
          <w:color w:val="333333"/>
          <w:sz w:val="24"/>
          <w:szCs w:val="24"/>
          <w:highlight w:val="white"/>
        </w:rPr>
      </w:pPr>
      <w:r w:rsidRPr="001A275D">
        <w:rPr>
          <w:rFonts w:ascii="Times New Roman" w:hAnsi="Times New Roman" w:cs="Times New Roman"/>
          <w:color w:val="333333"/>
          <w:sz w:val="24"/>
          <w:szCs w:val="24"/>
          <w:highlight w:val="white"/>
        </w:rPr>
        <w:t xml:space="preserve">Krahula, R. (2012). </w:t>
      </w:r>
      <w:r w:rsidRPr="001A275D">
        <w:rPr>
          <w:rFonts w:ascii="Times New Roman" w:hAnsi="Times New Roman" w:cs="Times New Roman"/>
          <w:i/>
          <w:color w:val="333333"/>
          <w:sz w:val="24"/>
          <w:szCs w:val="24"/>
          <w:highlight w:val="white"/>
        </w:rPr>
        <w:t>One zentangle a day: a 6-week course in creative drawing for relaxation, inspiration, and fun</w:t>
      </w:r>
      <w:r w:rsidRPr="001A275D">
        <w:rPr>
          <w:rFonts w:ascii="Times New Roman" w:hAnsi="Times New Roman" w:cs="Times New Roman"/>
          <w:color w:val="333333"/>
          <w:sz w:val="24"/>
          <w:szCs w:val="24"/>
          <w:highlight w:val="white"/>
        </w:rPr>
        <w:t>. Beverly, MA: Quarry Books.</w:t>
      </w:r>
    </w:p>
    <w:p w14:paraId="6F3B7D93" w14:textId="77777777" w:rsidR="00CF297C" w:rsidRPr="001A275D" w:rsidRDefault="00CF297C" w:rsidP="00CF297C">
      <w:pPr>
        <w:pStyle w:val="Normal1"/>
        <w:shd w:val="clear" w:color="auto" w:fill="FFFFFF"/>
        <w:spacing w:line="480" w:lineRule="auto"/>
        <w:ind w:left="720" w:hanging="720"/>
        <w:rPr>
          <w:rFonts w:ascii="Times New Roman" w:hAnsi="Times New Roman" w:cs="Times New Roman"/>
          <w:color w:val="333333"/>
          <w:sz w:val="24"/>
          <w:szCs w:val="24"/>
          <w:highlight w:val="white"/>
        </w:rPr>
      </w:pPr>
      <w:r w:rsidRPr="001A275D">
        <w:rPr>
          <w:rFonts w:ascii="Times New Roman" w:hAnsi="Times New Roman" w:cs="Times New Roman"/>
          <w:color w:val="333333"/>
          <w:sz w:val="24"/>
          <w:szCs w:val="24"/>
          <w:highlight w:val="white"/>
        </w:rPr>
        <w:t>Lee, S. (2018). Why color mandalas? A study of anxiety-reducing mechanisms.</w:t>
      </w:r>
      <w:r w:rsidRPr="001A275D">
        <w:rPr>
          <w:rFonts w:ascii="Times New Roman" w:hAnsi="Times New Roman" w:cs="Times New Roman"/>
          <w:i/>
          <w:color w:val="333333"/>
          <w:sz w:val="24"/>
          <w:szCs w:val="24"/>
          <w:highlight w:val="white"/>
        </w:rPr>
        <w:t xml:space="preserve"> Art Therapy : Journal of the American Art Therapy Association, 35</w:t>
      </w:r>
      <w:r w:rsidRPr="001A275D">
        <w:rPr>
          <w:rFonts w:ascii="Times New Roman" w:hAnsi="Times New Roman" w:cs="Times New Roman"/>
          <w:color w:val="333333"/>
          <w:sz w:val="24"/>
          <w:szCs w:val="24"/>
          <w:highlight w:val="white"/>
        </w:rPr>
        <w:t>(1), 35-41.</w:t>
      </w:r>
    </w:p>
    <w:p w14:paraId="584D7254" w14:textId="77777777" w:rsidR="00CF297C" w:rsidRPr="001A275D" w:rsidRDefault="00CF297C" w:rsidP="00CF297C">
      <w:pPr>
        <w:pStyle w:val="Normal1"/>
        <w:shd w:val="clear" w:color="auto" w:fill="FFFFFF"/>
        <w:spacing w:line="480" w:lineRule="auto"/>
        <w:ind w:left="720" w:hanging="720"/>
        <w:rPr>
          <w:rFonts w:ascii="Times New Roman" w:hAnsi="Times New Roman" w:cs="Times New Roman"/>
          <w:color w:val="222222"/>
          <w:sz w:val="24"/>
          <w:szCs w:val="24"/>
          <w:highlight w:val="white"/>
        </w:rPr>
      </w:pPr>
      <w:r w:rsidRPr="001A275D">
        <w:rPr>
          <w:rFonts w:ascii="Times New Roman" w:hAnsi="Times New Roman" w:cs="Times New Roman"/>
          <w:color w:val="222222"/>
          <w:sz w:val="24"/>
          <w:szCs w:val="24"/>
          <w:highlight w:val="white"/>
        </w:rPr>
        <w:t xml:space="preserve">Marchand, W. R. (2012). Mindfulness-based stress reduction, mindfulness-based cognitive therapy, and zen meditation for depression, anxiety, pain, and psychological distress. </w:t>
      </w:r>
      <w:r w:rsidRPr="001A275D">
        <w:rPr>
          <w:rFonts w:ascii="Times New Roman" w:hAnsi="Times New Roman" w:cs="Times New Roman"/>
          <w:i/>
          <w:color w:val="222222"/>
          <w:sz w:val="24"/>
          <w:szCs w:val="24"/>
        </w:rPr>
        <w:t>Journal of Psychiatric Practice®</w:t>
      </w:r>
      <w:r w:rsidRPr="001A275D">
        <w:rPr>
          <w:rFonts w:ascii="Times New Roman" w:hAnsi="Times New Roman" w:cs="Times New Roman"/>
          <w:color w:val="222222"/>
          <w:sz w:val="24"/>
          <w:szCs w:val="24"/>
          <w:highlight w:val="white"/>
        </w:rPr>
        <w:t xml:space="preserve">, </w:t>
      </w:r>
      <w:r w:rsidRPr="001A275D">
        <w:rPr>
          <w:rFonts w:ascii="Times New Roman" w:hAnsi="Times New Roman" w:cs="Times New Roman"/>
          <w:i/>
          <w:color w:val="222222"/>
          <w:sz w:val="24"/>
          <w:szCs w:val="24"/>
        </w:rPr>
        <w:t>18</w:t>
      </w:r>
      <w:r w:rsidRPr="001A275D">
        <w:rPr>
          <w:rFonts w:ascii="Times New Roman" w:hAnsi="Times New Roman" w:cs="Times New Roman"/>
          <w:color w:val="222222"/>
          <w:sz w:val="24"/>
          <w:szCs w:val="24"/>
          <w:highlight w:val="white"/>
        </w:rPr>
        <w:t>(4), 233-252.</w:t>
      </w:r>
    </w:p>
    <w:p w14:paraId="2E27D928" w14:textId="77777777" w:rsidR="00CF297C" w:rsidRPr="001A275D" w:rsidRDefault="00CF297C" w:rsidP="00CF297C">
      <w:pPr>
        <w:pStyle w:val="Normal1"/>
        <w:shd w:val="clear" w:color="auto" w:fill="FFFFFF"/>
        <w:spacing w:line="480" w:lineRule="auto"/>
        <w:ind w:left="720" w:hanging="720"/>
        <w:rPr>
          <w:rFonts w:ascii="Times New Roman" w:hAnsi="Times New Roman" w:cs="Times New Roman"/>
          <w:color w:val="222222"/>
          <w:sz w:val="24"/>
          <w:szCs w:val="24"/>
          <w:highlight w:val="white"/>
        </w:rPr>
      </w:pPr>
      <w:r w:rsidRPr="001A275D">
        <w:rPr>
          <w:rFonts w:ascii="Times New Roman" w:hAnsi="Times New Roman" w:cs="Times New Roman"/>
          <w:color w:val="222222"/>
          <w:sz w:val="24"/>
          <w:szCs w:val="24"/>
          <w:highlight w:val="white"/>
        </w:rPr>
        <w:t>Noor, S. M., Saleem, T., Azmat, J., &amp; Arouj, K. (2017). MANDALA-COLORING AS A THERAPEUTIC INTERVENTION FOR ANXIETY REDUCTION IN UNIVERSITY STUDENTS.</w:t>
      </w:r>
      <w:r w:rsidRPr="001A275D">
        <w:rPr>
          <w:rFonts w:ascii="Times New Roman" w:hAnsi="Times New Roman" w:cs="Times New Roman"/>
          <w:i/>
          <w:color w:val="222222"/>
          <w:sz w:val="24"/>
          <w:szCs w:val="24"/>
          <w:highlight w:val="white"/>
        </w:rPr>
        <w:t xml:space="preserve"> Pakistan Armed Forces Medical Journal, </w:t>
      </w:r>
      <w:r w:rsidRPr="001A275D">
        <w:rPr>
          <w:rFonts w:ascii="Times New Roman" w:hAnsi="Times New Roman" w:cs="Times New Roman"/>
          <w:color w:val="222222"/>
          <w:sz w:val="24"/>
          <w:szCs w:val="24"/>
          <w:highlight w:val="white"/>
        </w:rPr>
        <w:t>(6), 904-907.</w:t>
      </w:r>
    </w:p>
    <w:p w14:paraId="49C2A8CD" w14:textId="77777777" w:rsidR="0005570D" w:rsidRPr="00CF297C" w:rsidRDefault="00CF297C" w:rsidP="00CF297C">
      <w:pPr>
        <w:pStyle w:val="Normal1"/>
        <w:shd w:val="clear" w:color="auto" w:fill="FFFFFF"/>
        <w:spacing w:line="480" w:lineRule="auto"/>
        <w:ind w:left="720" w:hanging="720"/>
        <w:rPr>
          <w:rFonts w:ascii="Times New Roman" w:hAnsi="Times New Roman" w:cs="Times New Roman"/>
          <w:color w:val="222222"/>
          <w:sz w:val="24"/>
          <w:szCs w:val="24"/>
          <w:highlight w:val="white"/>
        </w:rPr>
      </w:pPr>
      <w:r w:rsidRPr="001A275D">
        <w:rPr>
          <w:rFonts w:ascii="Times New Roman" w:hAnsi="Times New Roman" w:cs="Times New Roman"/>
          <w:color w:val="222222"/>
          <w:sz w:val="24"/>
          <w:szCs w:val="24"/>
          <w:highlight w:val="white"/>
        </w:rPr>
        <w:t>Schwarzer, S., Miller, E., Rountree, C., Nehru, N., Kaur, T., Raju, P., Humphrey, N. (n.d.). American University of the Caribbean School of Medicine.</w:t>
      </w:r>
    </w:p>
    <w:sectPr w:rsidR="0005570D" w:rsidRPr="00CF297C" w:rsidSect="00CF297C">
      <w:headerReference w:type="even" r:id="rId14"/>
      <w:headerReference w:type="default" r:id="rId15"/>
      <w:headerReference w:type="first" r:id="rId16"/>
      <w:pgSz w:w="12240" w:h="15840"/>
      <w:pgMar w:top="1440" w:right="1440" w:bottom="1440" w:left="1440" w:header="720" w:footer="720" w:gutter="0"/>
      <w:cols w:space="720"/>
      <w:titlePg/>
      <w:docGrid w:linePitch="36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4237978" w15:done="0"/>
  <w15:commentEx w15:paraId="42B944FA" w15:done="0"/>
  <w15:commentEx w15:paraId="69A21CCB" w15:done="0"/>
  <w15:commentEx w15:paraId="1F47C180" w15:done="0"/>
  <w15:commentEx w15:paraId="7FD79E72" w15:done="0"/>
  <w15:commentEx w15:paraId="76FEA0F4" w15:done="0"/>
  <w15:commentEx w15:paraId="1AEEDE1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4237978" w16cid:durableId="2248527B"/>
  <w16cid:commentId w16cid:paraId="42B944FA" w16cid:durableId="21DF011D"/>
  <w16cid:commentId w16cid:paraId="69A21CCB" w16cid:durableId="22507586"/>
  <w16cid:commentId w16cid:paraId="1F47C180" w16cid:durableId="22507357"/>
  <w16cid:commentId w16cid:paraId="7FD79E72" w16cid:durableId="225075E3"/>
  <w16cid:commentId w16cid:paraId="76FEA0F4" w16cid:durableId="22507B1D"/>
  <w16cid:commentId w16cid:paraId="1AEEDE14" w16cid:durableId="22507868"/>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B761FD" w14:textId="77777777" w:rsidR="003B16AD" w:rsidRDefault="003B16AD" w:rsidP="00CF297C">
      <w:r>
        <w:separator/>
      </w:r>
    </w:p>
  </w:endnote>
  <w:endnote w:type="continuationSeparator" w:id="0">
    <w:p w14:paraId="70637D8E" w14:textId="77777777" w:rsidR="003B16AD" w:rsidRDefault="003B16AD" w:rsidP="00CF29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C3219B8" w14:textId="77777777" w:rsidR="003B16AD" w:rsidRDefault="003B16AD" w:rsidP="00CF297C">
      <w:r>
        <w:separator/>
      </w:r>
    </w:p>
  </w:footnote>
  <w:footnote w:type="continuationSeparator" w:id="0">
    <w:p w14:paraId="4AACA1AB" w14:textId="77777777" w:rsidR="003B16AD" w:rsidRDefault="003B16AD" w:rsidP="00CF297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5739AB" w14:textId="77777777" w:rsidR="003B16AD" w:rsidRDefault="003B16AD" w:rsidP="00CF297C">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94C4E21" w14:textId="77777777" w:rsidR="003B16AD" w:rsidRDefault="00785465" w:rsidP="00CF297C">
    <w:pPr>
      <w:pStyle w:val="Header"/>
      <w:ind w:right="360"/>
    </w:pPr>
    <w:sdt>
      <w:sdtPr>
        <w:id w:val="171999623"/>
        <w:placeholder>
          <w:docPart w:val="E64EEC03A32F224B9CFAD11EC58A6776"/>
        </w:placeholder>
        <w:temporary/>
        <w:showingPlcHdr/>
      </w:sdtPr>
      <w:sdtEndPr/>
      <w:sdtContent>
        <w:r w:rsidR="003B16AD">
          <w:t>[Type text]</w:t>
        </w:r>
      </w:sdtContent>
    </w:sdt>
    <w:r w:rsidR="003B16AD">
      <w:ptab w:relativeTo="margin" w:alignment="center" w:leader="none"/>
    </w:r>
    <w:sdt>
      <w:sdtPr>
        <w:id w:val="171999624"/>
        <w:placeholder>
          <w:docPart w:val="C3EBD5F1B5E23C4F90CE80AF96FC4F39"/>
        </w:placeholder>
        <w:temporary/>
        <w:showingPlcHdr/>
      </w:sdtPr>
      <w:sdtEndPr/>
      <w:sdtContent>
        <w:r w:rsidR="003B16AD">
          <w:t>[Type text]</w:t>
        </w:r>
      </w:sdtContent>
    </w:sdt>
    <w:r w:rsidR="003B16AD">
      <w:ptab w:relativeTo="margin" w:alignment="right" w:leader="none"/>
    </w:r>
    <w:sdt>
      <w:sdtPr>
        <w:id w:val="171999625"/>
        <w:placeholder>
          <w:docPart w:val="3ECF90D7FF31EB49B6B16E5E6194E58B"/>
        </w:placeholder>
        <w:temporary/>
        <w:showingPlcHdr/>
      </w:sdtPr>
      <w:sdtEndPr/>
      <w:sdtContent>
        <w:r w:rsidR="003B16AD">
          <w:t>[Type text]</w:t>
        </w:r>
      </w:sdtContent>
    </w:sdt>
  </w:p>
  <w:p w14:paraId="2F5E2F51" w14:textId="77777777" w:rsidR="003B16AD" w:rsidRDefault="003B16AD" w:rsidP="00CF297C">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6514A5" w14:textId="77777777" w:rsidR="003B16AD" w:rsidRDefault="003B16AD" w:rsidP="00CF297C">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85465">
      <w:rPr>
        <w:rStyle w:val="PageNumber"/>
        <w:noProof/>
      </w:rPr>
      <w:t>23</w:t>
    </w:r>
    <w:r>
      <w:rPr>
        <w:rStyle w:val="PageNumber"/>
      </w:rPr>
      <w:fldChar w:fldCharType="end"/>
    </w:r>
  </w:p>
  <w:p w14:paraId="70D5E93C" w14:textId="77777777" w:rsidR="003B16AD" w:rsidRDefault="003B16AD" w:rsidP="00CF297C">
    <w:pPr>
      <w:pStyle w:val="Header"/>
      <w:ind w:right="360"/>
    </w:pPr>
    <w:r>
      <w:t>ART THERAPY, ZENTANGLE, AND STRESS REDUCTION</w:t>
    </w:r>
    <w:r>
      <w:ptab w:relativeTo="margin" w:alignment="center" w:leader="none"/>
    </w:r>
    <w:r>
      <w:ptab w:relativeTo="margin" w:alignment="right" w:leader="none"/>
    </w:r>
  </w:p>
  <w:p w14:paraId="5961A732" w14:textId="77777777" w:rsidR="003B16AD" w:rsidRDefault="003B16AD" w:rsidP="00CF297C">
    <w:pPr>
      <w:pStyle w:val="Header"/>
      <w:ind w:right="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3E919F" w14:textId="77777777" w:rsidR="003B16AD" w:rsidRDefault="003B16AD">
    <w:pPr>
      <w:pStyle w:val="Header"/>
    </w:pPr>
    <w:r>
      <w:t>Running Head: ART THERAPY, ZENTANGLE, AND STRESS REDUCTION</w:t>
    </w: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crosoft Office User">
    <w15:presenceInfo w15:providerId="None" w15:userId="Microsoft Office User"/>
  </w15:person>
  <w15:person w15:author="Holly Feen-Calligan">
    <w15:presenceInfo w15:providerId="AD" w15:userId="S::aa3597@wayne.edu::c5d90aff-edd9-482c-a33f-f1461d52aea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3"/>
  <w:proofState w:spelling="clean" w:grammar="clean"/>
  <w:revisionView w:markup="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7D38"/>
    <w:rsid w:val="0002799D"/>
    <w:rsid w:val="0003284E"/>
    <w:rsid w:val="0005570D"/>
    <w:rsid w:val="000E02CD"/>
    <w:rsid w:val="000F6771"/>
    <w:rsid w:val="001639BA"/>
    <w:rsid w:val="001D4D4E"/>
    <w:rsid w:val="002B190E"/>
    <w:rsid w:val="002E0CB9"/>
    <w:rsid w:val="00313477"/>
    <w:rsid w:val="003B16AD"/>
    <w:rsid w:val="003B1CAF"/>
    <w:rsid w:val="003C105A"/>
    <w:rsid w:val="003D7735"/>
    <w:rsid w:val="00433CD9"/>
    <w:rsid w:val="00464426"/>
    <w:rsid w:val="004C7876"/>
    <w:rsid w:val="004D5F7F"/>
    <w:rsid w:val="00566DB5"/>
    <w:rsid w:val="00587D92"/>
    <w:rsid w:val="00646776"/>
    <w:rsid w:val="00694B1E"/>
    <w:rsid w:val="006C7A6A"/>
    <w:rsid w:val="006E56E2"/>
    <w:rsid w:val="00705403"/>
    <w:rsid w:val="00745469"/>
    <w:rsid w:val="00785465"/>
    <w:rsid w:val="007D4601"/>
    <w:rsid w:val="00816999"/>
    <w:rsid w:val="00825668"/>
    <w:rsid w:val="00867D38"/>
    <w:rsid w:val="008C33FE"/>
    <w:rsid w:val="009464CF"/>
    <w:rsid w:val="009B24A9"/>
    <w:rsid w:val="009C5964"/>
    <w:rsid w:val="00AA3F20"/>
    <w:rsid w:val="00AB2576"/>
    <w:rsid w:val="00AC2B7C"/>
    <w:rsid w:val="00B91823"/>
    <w:rsid w:val="00BC0F84"/>
    <w:rsid w:val="00C10689"/>
    <w:rsid w:val="00C36BD9"/>
    <w:rsid w:val="00C4293F"/>
    <w:rsid w:val="00CA3C24"/>
    <w:rsid w:val="00CE6E91"/>
    <w:rsid w:val="00CF297C"/>
    <w:rsid w:val="00CF2F87"/>
    <w:rsid w:val="00D07F45"/>
    <w:rsid w:val="00D364BD"/>
    <w:rsid w:val="00D4175E"/>
    <w:rsid w:val="00D70135"/>
    <w:rsid w:val="00D91640"/>
    <w:rsid w:val="00D95FF9"/>
    <w:rsid w:val="00DB1E6D"/>
    <w:rsid w:val="00DC038F"/>
    <w:rsid w:val="00E3279A"/>
    <w:rsid w:val="00E36D29"/>
    <w:rsid w:val="00E656E9"/>
    <w:rsid w:val="00F17E86"/>
    <w:rsid w:val="00F825C9"/>
    <w:rsid w:val="00FB683D"/>
    <w:rsid w:val="00FD211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EBC3EC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9164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91640"/>
  </w:style>
  <w:style w:type="paragraph" w:customStyle="1" w:styleId="Normal1">
    <w:name w:val="Normal1"/>
    <w:rsid w:val="00CF297C"/>
    <w:pPr>
      <w:spacing w:line="276" w:lineRule="auto"/>
    </w:pPr>
    <w:rPr>
      <w:rFonts w:ascii="Arial" w:eastAsia="Arial" w:hAnsi="Arial" w:cs="Arial"/>
      <w:sz w:val="22"/>
      <w:szCs w:val="22"/>
      <w:lang w:val="en"/>
    </w:rPr>
  </w:style>
  <w:style w:type="paragraph" w:styleId="Header">
    <w:name w:val="header"/>
    <w:basedOn w:val="Normal"/>
    <w:link w:val="HeaderChar"/>
    <w:uiPriority w:val="99"/>
    <w:unhideWhenUsed/>
    <w:rsid w:val="00CF297C"/>
    <w:pPr>
      <w:tabs>
        <w:tab w:val="center" w:pos="4320"/>
        <w:tab w:val="right" w:pos="8640"/>
      </w:tabs>
    </w:pPr>
  </w:style>
  <w:style w:type="character" w:customStyle="1" w:styleId="HeaderChar">
    <w:name w:val="Header Char"/>
    <w:basedOn w:val="DefaultParagraphFont"/>
    <w:link w:val="Header"/>
    <w:uiPriority w:val="99"/>
    <w:rsid w:val="00CF297C"/>
  </w:style>
  <w:style w:type="character" w:styleId="PageNumber">
    <w:name w:val="page number"/>
    <w:basedOn w:val="DefaultParagraphFont"/>
    <w:uiPriority w:val="99"/>
    <w:semiHidden/>
    <w:unhideWhenUsed/>
    <w:rsid w:val="00CF297C"/>
  </w:style>
  <w:style w:type="paragraph" w:styleId="Footer">
    <w:name w:val="footer"/>
    <w:basedOn w:val="Normal"/>
    <w:link w:val="FooterChar"/>
    <w:uiPriority w:val="99"/>
    <w:unhideWhenUsed/>
    <w:rsid w:val="00CF297C"/>
    <w:pPr>
      <w:tabs>
        <w:tab w:val="center" w:pos="4320"/>
        <w:tab w:val="right" w:pos="8640"/>
      </w:tabs>
    </w:pPr>
  </w:style>
  <w:style w:type="character" w:customStyle="1" w:styleId="FooterChar">
    <w:name w:val="Footer Char"/>
    <w:basedOn w:val="DefaultParagraphFont"/>
    <w:link w:val="Footer"/>
    <w:uiPriority w:val="99"/>
    <w:rsid w:val="00CF297C"/>
  </w:style>
  <w:style w:type="paragraph" w:styleId="BalloonText">
    <w:name w:val="Balloon Text"/>
    <w:basedOn w:val="Normal"/>
    <w:link w:val="BalloonTextChar"/>
    <w:uiPriority w:val="99"/>
    <w:semiHidden/>
    <w:unhideWhenUsed/>
    <w:rsid w:val="00AC2B7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C2B7C"/>
    <w:rPr>
      <w:rFonts w:ascii="Lucida Grande" w:hAnsi="Lucida Grande" w:cs="Lucida Grande"/>
      <w:sz w:val="18"/>
      <w:szCs w:val="18"/>
    </w:rPr>
  </w:style>
  <w:style w:type="character" w:styleId="CommentReference">
    <w:name w:val="annotation reference"/>
    <w:basedOn w:val="DefaultParagraphFont"/>
    <w:uiPriority w:val="99"/>
    <w:semiHidden/>
    <w:unhideWhenUsed/>
    <w:rsid w:val="00587D92"/>
    <w:rPr>
      <w:sz w:val="16"/>
      <w:szCs w:val="16"/>
    </w:rPr>
  </w:style>
  <w:style w:type="paragraph" w:styleId="CommentText">
    <w:name w:val="annotation text"/>
    <w:basedOn w:val="Normal"/>
    <w:link w:val="CommentTextChar"/>
    <w:uiPriority w:val="99"/>
    <w:semiHidden/>
    <w:unhideWhenUsed/>
    <w:rsid w:val="00587D92"/>
    <w:rPr>
      <w:sz w:val="20"/>
      <w:szCs w:val="20"/>
    </w:rPr>
  </w:style>
  <w:style w:type="character" w:customStyle="1" w:styleId="CommentTextChar">
    <w:name w:val="Comment Text Char"/>
    <w:basedOn w:val="DefaultParagraphFont"/>
    <w:link w:val="CommentText"/>
    <w:uiPriority w:val="99"/>
    <w:semiHidden/>
    <w:rsid w:val="00587D92"/>
    <w:rPr>
      <w:sz w:val="20"/>
      <w:szCs w:val="20"/>
    </w:rPr>
  </w:style>
  <w:style w:type="paragraph" w:styleId="CommentSubject">
    <w:name w:val="annotation subject"/>
    <w:basedOn w:val="CommentText"/>
    <w:next w:val="CommentText"/>
    <w:link w:val="CommentSubjectChar"/>
    <w:uiPriority w:val="99"/>
    <w:semiHidden/>
    <w:unhideWhenUsed/>
    <w:rsid w:val="00587D92"/>
    <w:rPr>
      <w:b/>
      <w:bCs/>
    </w:rPr>
  </w:style>
  <w:style w:type="character" w:customStyle="1" w:styleId="CommentSubjectChar">
    <w:name w:val="Comment Subject Char"/>
    <w:basedOn w:val="CommentTextChar"/>
    <w:link w:val="CommentSubject"/>
    <w:uiPriority w:val="99"/>
    <w:semiHidden/>
    <w:rsid w:val="00587D92"/>
    <w:rPr>
      <w:b/>
      <w:bCs/>
      <w:sz w:val="20"/>
      <w:szCs w:val="20"/>
    </w:rPr>
  </w:style>
  <w:style w:type="paragraph" w:styleId="Revision">
    <w:name w:val="Revision"/>
    <w:hidden/>
    <w:uiPriority w:val="99"/>
    <w:semiHidden/>
    <w:rsid w:val="000F6771"/>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9164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91640"/>
  </w:style>
  <w:style w:type="paragraph" w:customStyle="1" w:styleId="Normal1">
    <w:name w:val="Normal1"/>
    <w:rsid w:val="00CF297C"/>
    <w:pPr>
      <w:spacing w:line="276" w:lineRule="auto"/>
    </w:pPr>
    <w:rPr>
      <w:rFonts w:ascii="Arial" w:eastAsia="Arial" w:hAnsi="Arial" w:cs="Arial"/>
      <w:sz w:val="22"/>
      <w:szCs w:val="22"/>
      <w:lang w:val="en"/>
    </w:rPr>
  </w:style>
  <w:style w:type="paragraph" w:styleId="Header">
    <w:name w:val="header"/>
    <w:basedOn w:val="Normal"/>
    <w:link w:val="HeaderChar"/>
    <w:uiPriority w:val="99"/>
    <w:unhideWhenUsed/>
    <w:rsid w:val="00CF297C"/>
    <w:pPr>
      <w:tabs>
        <w:tab w:val="center" w:pos="4320"/>
        <w:tab w:val="right" w:pos="8640"/>
      </w:tabs>
    </w:pPr>
  </w:style>
  <w:style w:type="character" w:customStyle="1" w:styleId="HeaderChar">
    <w:name w:val="Header Char"/>
    <w:basedOn w:val="DefaultParagraphFont"/>
    <w:link w:val="Header"/>
    <w:uiPriority w:val="99"/>
    <w:rsid w:val="00CF297C"/>
  </w:style>
  <w:style w:type="character" w:styleId="PageNumber">
    <w:name w:val="page number"/>
    <w:basedOn w:val="DefaultParagraphFont"/>
    <w:uiPriority w:val="99"/>
    <w:semiHidden/>
    <w:unhideWhenUsed/>
    <w:rsid w:val="00CF297C"/>
  </w:style>
  <w:style w:type="paragraph" w:styleId="Footer">
    <w:name w:val="footer"/>
    <w:basedOn w:val="Normal"/>
    <w:link w:val="FooterChar"/>
    <w:uiPriority w:val="99"/>
    <w:unhideWhenUsed/>
    <w:rsid w:val="00CF297C"/>
    <w:pPr>
      <w:tabs>
        <w:tab w:val="center" w:pos="4320"/>
        <w:tab w:val="right" w:pos="8640"/>
      </w:tabs>
    </w:pPr>
  </w:style>
  <w:style w:type="character" w:customStyle="1" w:styleId="FooterChar">
    <w:name w:val="Footer Char"/>
    <w:basedOn w:val="DefaultParagraphFont"/>
    <w:link w:val="Footer"/>
    <w:uiPriority w:val="99"/>
    <w:rsid w:val="00CF297C"/>
  </w:style>
  <w:style w:type="paragraph" w:styleId="BalloonText">
    <w:name w:val="Balloon Text"/>
    <w:basedOn w:val="Normal"/>
    <w:link w:val="BalloonTextChar"/>
    <w:uiPriority w:val="99"/>
    <w:semiHidden/>
    <w:unhideWhenUsed/>
    <w:rsid w:val="00AC2B7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C2B7C"/>
    <w:rPr>
      <w:rFonts w:ascii="Lucida Grande" w:hAnsi="Lucida Grande" w:cs="Lucida Grande"/>
      <w:sz w:val="18"/>
      <w:szCs w:val="18"/>
    </w:rPr>
  </w:style>
  <w:style w:type="character" w:styleId="CommentReference">
    <w:name w:val="annotation reference"/>
    <w:basedOn w:val="DefaultParagraphFont"/>
    <w:uiPriority w:val="99"/>
    <w:semiHidden/>
    <w:unhideWhenUsed/>
    <w:rsid w:val="00587D92"/>
    <w:rPr>
      <w:sz w:val="16"/>
      <w:szCs w:val="16"/>
    </w:rPr>
  </w:style>
  <w:style w:type="paragraph" w:styleId="CommentText">
    <w:name w:val="annotation text"/>
    <w:basedOn w:val="Normal"/>
    <w:link w:val="CommentTextChar"/>
    <w:uiPriority w:val="99"/>
    <w:semiHidden/>
    <w:unhideWhenUsed/>
    <w:rsid w:val="00587D92"/>
    <w:rPr>
      <w:sz w:val="20"/>
      <w:szCs w:val="20"/>
    </w:rPr>
  </w:style>
  <w:style w:type="character" w:customStyle="1" w:styleId="CommentTextChar">
    <w:name w:val="Comment Text Char"/>
    <w:basedOn w:val="DefaultParagraphFont"/>
    <w:link w:val="CommentText"/>
    <w:uiPriority w:val="99"/>
    <w:semiHidden/>
    <w:rsid w:val="00587D92"/>
    <w:rPr>
      <w:sz w:val="20"/>
      <w:szCs w:val="20"/>
    </w:rPr>
  </w:style>
  <w:style w:type="paragraph" w:styleId="CommentSubject">
    <w:name w:val="annotation subject"/>
    <w:basedOn w:val="CommentText"/>
    <w:next w:val="CommentText"/>
    <w:link w:val="CommentSubjectChar"/>
    <w:uiPriority w:val="99"/>
    <w:semiHidden/>
    <w:unhideWhenUsed/>
    <w:rsid w:val="00587D92"/>
    <w:rPr>
      <w:b/>
      <w:bCs/>
    </w:rPr>
  </w:style>
  <w:style w:type="character" w:customStyle="1" w:styleId="CommentSubjectChar">
    <w:name w:val="Comment Subject Char"/>
    <w:basedOn w:val="CommentTextChar"/>
    <w:link w:val="CommentSubject"/>
    <w:uiPriority w:val="99"/>
    <w:semiHidden/>
    <w:rsid w:val="00587D92"/>
    <w:rPr>
      <w:b/>
      <w:bCs/>
      <w:sz w:val="20"/>
      <w:szCs w:val="20"/>
    </w:rPr>
  </w:style>
  <w:style w:type="paragraph" w:styleId="Revision">
    <w:name w:val="Revision"/>
    <w:hidden/>
    <w:uiPriority w:val="99"/>
    <w:semiHidden/>
    <w:rsid w:val="000F67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jpg"/><Relationship Id="rId20" Type="http://schemas.microsoft.com/office/2016/09/relationships/commentsIds" Target="commentsIds.xml"/><Relationship Id="rId21" Type="http://schemas.microsoft.com/office/2011/relationships/people" Target="people.xml"/><Relationship Id="rId22" Type="http://schemas.microsoft.com/office/2011/relationships/commentsExtended" Target="commentsExtended.xml"/><Relationship Id="rId10" Type="http://schemas.openxmlformats.org/officeDocument/2006/relationships/image" Target="media/image3.jpg"/><Relationship Id="rId11" Type="http://schemas.openxmlformats.org/officeDocument/2006/relationships/image" Target="media/image4.jpg"/><Relationship Id="rId12" Type="http://schemas.openxmlformats.org/officeDocument/2006/relationships/image" Target="media/image5.jpg"/><Relationship Id="rId13" Type="http://schemas.openxmlformats.org/officeDocument/2006/relationships/image" Target="media/image6.jpg"/><Relationship Id="rId14" Type="http://schemas.openxmlformats.org/officeDocument/2006/relationships/header" Target="header1.xml"/><Relationship Id="rId15" Type="http://schemas.openxmlformats.org/officeDocument/2006/relationships/header" Target="header2.xml"/><Relationship Id="rId16" Type="http://schemas.openxmlformats.org/officeDocument/2006/relationships/header" Target="header3.xml"/><Relationship Id="rId17" Type="http://schemas.openxmlformats.org/officeDocument/2006/relationships/fontTable" Target="fontTable.xml"/><Relationship Id="rId18" Type="http://schemas.openxmlformats.org/officeDocument/2006/relationships/glossaryDocument" Target="glossary/document.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64EEC03A32F224B9CFAD11EC58A6776"/>
        <w:category>
          <w:name w:val="General"/>
          <w:gallery w:val="placeholder"/>
        </w:category>
        <w:types>
          <w:type w:val="bbPlcHdr"/>
        </w:types>
        <w:behaviors>
          <w:behavior w:val="content"/>
        </w:behaviors>
        <w:guid w:val="{3CDC7FC3-1237-2245-B3A3-1F9B9789D04A}"/>
      </w:docPartPr>
      <w:docPartBody>
        <w:p w:rsidR="00CA7A32" w:rsidRDefault="00CA7A32" w:rsidP="00CA7A32">
          <w:pPr>
            <w:pStyle w:val="E64EEC03A32F224B9CFAD11EC58A6776"/>
          </w:pPr>
          <w:r>
            <w:t>[Type text]</w:t>
          </w:r>
        </w:p>
      </w:docPartBody>
    </w:docPart>
    <w:docPart>
      <w:docPartPr>
        <w:name w:val="C3EBD5F1B5E23C4F90CE80AF96FC4F39"/>
        <w:category>
          <w:name w:val="General"/>
          <w:gallery w:val="placeholder"/>
        </w:category>
        <w:types>
          <w:type w:val="bbPlcHdr"/>
        </w:types>
        <w:behaviors>
          <w:behavior w:val="content"/>
        </w:behaviors>
        <w:guid w:val="{50EED0A4-DA8C-394C-A035-7F88ABDCCE16}"/>
      </w:docPartPr>
      <w:docPartBody>
        <w:p w:rsidR="00CA7A32" w:rsidRDefault="00CA7A32" w:rsidP="00CA7A32">
          <w:pPr>
            <w:pStyle w:val="C3EBD5F1B5E23C4F90CE80AF96FC4F39"/>
          </w:pPr>
          <w:r>
            <w:t>[Type text]</w:t>
          </w:r>
        </w:p>
      </w:docPartBody>
    </w:docPart>
    <w:docPart>
      <w:docPartPr>
        <w:name w:val="3ECF90D7FF31EB49B6B16E5E6194E58B"/>
        <w:category>
          <w:name w:val="General"/>
          <w:gallery w:val="placeholder"/>
        </w:category>
        <w:types>
          <w:type w:val="bbPlcHdr"/>
        </w:types>
        <w:behaviors>
          <w:behavior w:val="content"/>
        </w:behaviors>
        <w:guid w:val="{C0345285-5794-2644-9487-01E039E649F2}"/>
      </w:docPartPr>
      <w:docPartBody>
        <w:p w:rsidR="00CA7A32" w:rsidRDefault="00CA7A32" w:rsidP="00CA7A32">
          <w:pPr>
            <w:pStyle w:val="3ECF90D7FF31EB49B6B16E5E6194E58B"/>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7A32"/>
    <w:rsid w:val="001044C1"/>
    <w:rsid w:val="00940CAE"/>
    <w:rsid w:val="00B37D33"/>
    <w:rsid w:val="00CA7A32"/>
    <w:rsid w:val="00E8109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64EEC03A32F224B9CFAD11EC58A6776">
    <w:name w:val="E64EEC03A32F224B9CFAD11EC58A6776"/>
    <w:rsid w:val="00CA7A32"/>
  </w:style>
  <w:style w:type="paragraph" w:customStyle="1" w:styleId="C3EBD5F1B5E23C4F90CE80AF96FC4F39">
    <w:name w:val="C3EBD5F1B5E23C4F90CE80AF96FC4F39"/>
    <w:rsid w:val="00CA7A32"/>
  </w:style>
  <w:style w:type="paragraph" w:customStyle="1" w:styleId="3ECF90D7FF31EB49B6B16E5E6194E58B">
    <w:name w:val="3ECF90D7FF31EB49B6B16E5E6194E58B"/>
    <w:rsid w:val="00CA7A32"/>
  </w:style>
  <w:style w:type="paragraph" w:customStyle="1" w:styleId="7C0D39BA774AD94B90D98A54608EB3E5">
    <w:name w:val="7C0D39BA774AD94B90D98A54608EB3E5"/>
    <w:rsid w:val="00CA7A32"/>
  </w:style>
  <w:style w:type="paragraph" w:customStyle="1" w:styleId="D0A2ADA85F4E4346B4F6015C09117A5F">
    <w:name w:val="D0A2ADA85F4E4346B4F6015C09117A5F"/>
    <w:rsid w:val="00CA7A32"/>
  </w:style>
  <w:style w:type="paragraph" w:customStyle="1" w:styleId="061F8508CC2F304DAC2DDD3C7330641B">
    <w:name w:val="061F8508CC2F304DAC2DDD3C7330641B"/>
    <w:rsid w:val="00CA7A32"/>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64EEC03A32F224B9CFAD11EC58A6776">
    <w:name w:val="E64EEC03A32F224B9CFAD11EC58A6776"/>
    <w:rsid w:val="00CA7A32"/>
  </w:style>
  <w:style w:type="paragraph" w:customStyle="1" w:styleId="C3EBD5F1B5E23C4F90CE80AF96FC4F39">
    <w:name w:val="C3EBD5F1B5E23C4F90CE80AF96FC4F39"/>
    <w:rsid w:val="00CA7A32"/>
  </w:style>
  <w:style w:type="paragraph" w:customStyle="1" w:styleId="3ECF90D7FF31EB49B6B16E5E6194E58B">
    <w:name w:val="3ECF90D7FF31EB49B6B16E5E6194E58B"/>
    <w:rsid w:val="00CA7A32"/>
  </w:style>
  <w:style w:type="paragraph" w:customStyle="1" w:styleId="7C0D39BA774AD94B90D98A54608EB3E5">
    <w:name w:val="7C0D39BA774AD94B90D98A54608EB3E5"/>
    <w:rsid w:val="00CA7A32"/>
  </w:style>
  <w:style w:type="paragraph" w:customStyle="1" w:styleId="D0A2ADA85F4E4346B4F6015C09117A5F">
    <w:name w:val="D0A2ADA85F4E4346B4F6015C09117A5F"/>
    <w:rsid w:val="00CA7A32"/>
  </w:style>
  <w:style w:type="paragraph" w:customStyle="1" w:styleId="061F8508CC2F304DAC2DDD3C7330641B">
    <w:name w:val="061F8508CC2F304DAC2DDD3C7330641B"/>
    <w:rsid w:val="00CA7A3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4206AC-1435-8B40-B5FF-8C3D0CC631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23</Pages>
  <Words>5896</Words>
  <Characters>33609</Characters>
  <Application>Microsoft Macintosh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Saginaw Valley State University</Company>
  <LinksUpToDate>false</LinksUpToDate>
  <CharactersWithSpaces>39427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Amelia Brown</dc:creator>
  <cp:keywords/>
  <dc:description/>
  <cp:lastModifiedBy>Amelia Brown</cp:lastModifiedBy>
  <cp:revision>3</cp:revision>
  <dcterms:created xsi:type="dcterms:W3CDTF">2020-07-16T22:47:00Z</dcterms:created>
  <dcterms:modified xsi:type="dcterms:W3CDTF">2020-07-16T22:49:00Z</dcterms:modified>
</cp:coreProperties>
</file>